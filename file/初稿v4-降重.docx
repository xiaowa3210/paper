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0B02" w:rsidRPr="00810E7E" w:rsidRDefault="00970B02" w:rsidP="00970B02">
      <w:pPr>
        <w:wordWrap w:val="0"/>
        <w:spacing w:line="240" w:lineRule="auto"/>
        <w:ind w:firstLineChars="0" w:firstLine="562"/>
        <w:jc w:val="right"/>
        <w:rPr>
          <w:b/>
          <w:sz w:val="28"/>
          <w:szCs w:val="28"/>
        </w:rPr>
      </w:pPr>
      <w:bookmarkStart w:id="0" w:name="_Hlk32690987"/>
      <w:bookmarkStart w:id="1" w:name="_Hlk32085671"/>
      <w:bookmarkEnd w:id="0"/>
      <w:r>
        <w:rPr>
          <w:rFonts w:hint="eastAsia"/>
          <w:b/>
          <w:sz w:val="28"/>
          <w:szCs w:val="28"/>
        </w:rPr>
        <w:t>保</w:t>
      </w:r>
      <w:r w:rsidRPr="00810E7E">
        <w:rPr>
          <w:rFonts w:hint="eastAsia"/>
          <w:b/>
          <w:sz w:val="28"/>
          <w:szCs w:val="28"/>
        </w:rPr>
        <w:t>密级：</w:t>
      </w:r>
      <w:r w:rsidRPr="00810E7E">
        <w:rPr>
          <w:b/>
          <w:sz w:val="28"/>
          <w:szCs w:val="28"/>
        </w:rPr>
        <w:t xml:space="preserve">    </w:t>
      </w:r>
      <w:r w:rsidRPr="00810E7E">
        <w:rPr>
          <w:rFonts w:hint="eastAsia"/>
          <w:b/>
          <w:sz w:val="28"/>
          <w:szCs w:val="28"/>
        </w:rPr>
        <w:t>保密期限：</w:t>
      </w:r>
      <w:r w:rsidRPr="00810E7E">
        <w:rPr>
          <w:b/>
          <w:sz w:val="28"/>
          <w:szCs w:val="28"/>
        </w:rPr>
        <w:t xml:space="preserve">    </w:t>
      </w:r>
    </w:p>
    <w:p w:rsidR="00970B02" w:rsidRPr="00810E7E" w:rsidRDefault="00970B02" w:rsidP="00970B02">
      <w:pPr>
        <w:spacing w:line="240" w:lineRule="auto"/>
        <w:ind w:firstLineChars="0" w:firstLine="0"/>
        <w:rPr>
          <w:b/>
          <w:sz w:val="28"/>
          <w:szCs w:val="28"/>
        </w:rPr>
      </w:pP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0" w:firstLine="0"/>
        <w:jc w:val="center"/>
        <w:rPr>
          <w:sz w:val="21"/>
          <w:szCs w:val="24"/>
        </w:rPr>
      </w:pPr>
      <w:r w:rsidRPr="00810E7E">
        <w:rPr>
          <w:sz w:val="21"/>
          <w:szCs w:val="24"/>
        </w:rPr>
        <w:t xml:space="preserve"> </w:t>
      </w:r>
      <w:r w:rsidRPr="00810E7E">
        <w:rPr>
          <w:noProof/>
          <w:sz w:val="21"/>
          <w:szCs w:val="24"/>
        </w:rPr>
        <w:drawing>
          <wp:inline distT="0" distB="0" distL="0" distR="0" wp14:anchorId="62FBC8F9" wp14:editId="7059EEEB">
            <wp:extent cx="4566920" cy="1145540"/>
            <wp:effectExtent l="0" t="0" r="5080" b="0"/>
            <wp:docPr id="14" name="图片 14"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6920" cy="1145540"/>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64"/>
          <w:szCs w:val="52"/>
        </w:rPr>
      </w:pPr>
      <w:r w:rsidRPr="00810E7E">
        <w:rPr>
          <w:rFonts w:ascii="黑体" w:eastAsia="黑体" w:hint="eastAsia"/>
          <w:b/>
          <w:sz w:val="64"/>
          <w:szCs w:val="52"/>
        </w:rPr>
        <w:t>硕士学位论文</w:t>
      </w:r>
    </w:p>
    <w:p w:rsidR="00970B02" w:rsidRPr="00810E7E" w:rsidRDefault="00970B02" w:rsidP="00970B02">
      <w:pPr>
        <w:spacing w:line="240" w:lineRule="auto"/>
        <w:ind w:firstLineChars="0" w:firstLine="0"/>
        <w:jc w:val="center"/>
        <w:rPr>
          <w:sz w:val="21"/>
          <w:szCs w:val="24"/>
        </w:rPr>
      </w:pPr>
    </w:p>
    <w:p w:rsidR="00970B02" w:rsidRPr="00810E7E" w:rsidRDefault="00970B02" w:rsidP="00970B02">
      <w:pPr>
        <w:spacing w:line="240" w:lineRule="auto"/>
        <w:ind w:firstLineChars="0" w:firstLine="0"/>
        <w:jc w:val="center"/>
        <w:rPr>
          <w:sz w:val="21"/>
          <w:szCs w:val="24"/>
        </w:rPr>
      </w:pPr>
      <w:r w:rsidRPr="00810E7E">
        <w:rPr>
          <w:noProof/>
          <w:sz w:val="21"/>
          <w:szCs w:val="24"/>
        </w:rPr>
        <w:drawing>
          <wp:inline distT="0" distB="0" distL="0" distR="0" wp14:anchorId="452F8DE1" wp14:editId="4C62C8C7">
            <wp:extent cx="1236980" cy="1198245"/>
            <wp:effectExtent l="0" t="0" r="1270" b="1905"/>
            <wp:docPr id="28" name="图片 2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6980" cy="1198245"/>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52"/>
          <w:szCs w:val="52"/>
        </w:rPr>
      </w:pPr>
      <w:r w:rsidRPr="00810E7E">
        <w:rPr>
          <w:rFonts w:ascii="黑体" w:eastAsia="黑体" w:hint="eastAsia"/>
          <w:b/>
          <w:sz w:val="52"/>
          <w:szCs w:val="52"/>
        </w:rPr>
        <w:t xml:space="preserve">  </w:t>
      </w: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300" w:firstLine="1084"/>
        <w:rPr>
          <w:b/>
          <w:sz w:val="36"/>
          <w:szCs w:val="32"/>
          <w:u w:val="single"/>
        </w:rPr>
      </w:pPr>
      <w:r w:rsidRPr="00810E7E">
        <w:rPr>
          <w:rFonts w:hint="eastAsia"/>
          <w:b/>
          <w:sz w:val="36"/>
          <w:szCs w:val="32"/>
        </w:rPr>
        <w:t>题目：</w:t>
      </w:r>
      <w:r w:rsidRPr="00810E7E">
        <w:rPr>
          <w:b/>
          <w:sz w:val="36"/>
          <w:szCs w:val="32"/>
          <w:u w:val="single"/>
        </w:rPr>
        <w:t xml:space="preserve">                           </w:t>
      </w:r>
    </w:p>
    <w:p w:rsidR="00970B02" w:rsidRPr="00810E7E" w:rsidRDefault="00970B02" w:rsidP="00970B02">
      <w:pPr>
        <w:spacing w:line="240" w:lineRule="auto"/>
        <w:ind w:firstLineChars="495" w:firstLine="1789"/>
        <w:rPr>
          <w:b/>
          <w:sz w:val="32"/>
          <w:szCs w:val="32"/>
          <w:u w:val="single"/>
        </w:rPr>
      </w:pPr>
      <w:r w:rsidRPr="00810E7E">
        <w:rPr>
          <w:b/>
          <w:sz w:val="36"/>
          <w:szCs w:val="32"/>
        </w:rPr>
        <w:t xml:space="preserve">  </w:t>
      </w:r>
      <w:r w:rsidRPr="00810E7E">
        <w:rPr>
          <w:b/>
          <w:sz w:val="36"/>
          <w:szCs w:val="32"/>
          <w:u w:val="single"/>
        </w:rPr>
        <w:t xml:space="preserve">                           </w:t>
      </w: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号：</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姓</w:t>
      </w:r>
      <w:r w:rsidRPr="00810E7E">
        <w:rPr>
          <w:b/>
          <w:sz w:val="28"/>
          <w:szCs w:val="28"/>
        </w:rPr>
        <w:t xml:space="preserve">    </w:t>
      </w:r>
      <w:r w:rsidRPr="00810E7E">
        <w:rPr>
          <w:rFonts w:hint="eastAsia"/>
          <w:b/>
          <w:sz w:val="28"/>
          <w:szCs w:val="28"/>
        </w:rPr>
        <w:t>名：</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专</w:t>
      </w:r>
      <w:r w:rsidRPr="00810E7E">
        <w:rPr>
          <w:b/>
          <w:sz w:val="28"/>
          <w:szCs w:val="28"/>
        </w:rPr>
        <w:t xml:space="preserve">    </w:t>
      </w:r>
      <w:r w:rsidRPr="00810E7E">
        <w:rPr>
          <w:rFonts w:hint="eastAsia"/>
          <w:b/>
          <w:sz w:val="28"/>
          <w:szCs w:val="28"/>
        </w:rPr>
        <w:t>业：</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导</w:t>
      </w:r>
      <w:r w:rsidRPr="00810E7E">
        <w:rPr>
          <w:b/>
          <w:sz w:val="28"/>
          <w:szCs w:val="28"/>
        </w:rPr>
        <w:t xml:space="preserve">    </w:t>
      </w:r>
      <w:r w:rsidRPr="00810E7E">
        <w:rPr>
          <w:rFonts w:hint="eastAsia"/>
          <w:b/>
          <w:sz w:val="28"/>
          <w:szCs w:val="28"/>
        </w:rPr>
        <w:t>师：</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院：</w:t>
      </w:r>
      <w:r w:rsidRPr="00810E7E">
        <w:rPr>
          <w:b/>
          <w:sz w:val="28"/>
          <w:szCs w:val="28"/>
          <w:u w:val="single"/>
        </w:rPr>
        <w:t xml:space="preserve">                 </w:t>
      </w:r>
    </w:p>
    <w:p w:rsidR="00970B02" w:rsidRPr="00810E7E" w:rsidRDefault="00970B02" w:rsidP="00970B02">
      <w:pPr>
        <w:spacing w:line="240" w:lineRule="auto"/>
        <w:ind w:firstLineChars="1490" w:firstLine="4188"/>
        <w:rPr>
          <w:b/>
          <w:sz w:val="28"/>
          <w:szCs w:val="28"/>
        </w:rPr>
      </w:pPr>
      <w:r w:rsidRPr="00810E7E">
        <w:rPr>
          <w:rFonts w:hint="eastAsia"/>
          <w:b/>
          <w:sz w:val="28"/>
          <w:szCs w:val="28"/>
        </w:rPr>
        <w:t>年</w:t>
      </w:r>
      <w:r w:rsidRPr="00810E7E">
        <w:rPr>
          <w:b/>
          <w:sz w:val="28"/>
          <w:szCs w:val="28"/>
        </w:rPr>
        <w:t xml:space="preserve">   </w:t>
      </w:r>
      <w:r w:rsidRPr="00810E7E">
        <w:rPr>
          <w:rFonts w:hint="eastAsia"/>
          <w:b/>
          <w:sz w:val="28"/>
          <w:szCs w:val="28"/>
        </w:rPr>
        <w:t>月</w:t>
      </w:r>
      <w:r w:rsidRPr="00810E7E">
        <w:rPr>
          <w:b/>
          <w:sz w:val="28"/>
          <w:szCs w:val="28"/>
        </w:rPr>
        <w:t xml:space="preserve">    </w:t>
      </w:r>
      <w:r w:rsidRPr="00810E7E">
        <w:rPr>
          <w:rFonts w:hint="eastAsia"/>
          <w:b/>
          <w:sz w:val="28"/>
          <w:szCs w:val="28"/>
        </w:rPr>
        <w:t>日</w:t>
      </w:r>
      <w:r w:rsidRPr="00810E7E">
        <w:rPr>
          <w:b/>
          <w:sz w:val="28"/>
          <w:szCs w:val="28"/>
        </w:rPr>
        <w:t xml:space="preserve">    </w:t>
      </w:r>
    </w:p>
    <w:p w:rsidR="00970B02" w:rsidRDefault="00970B02" w:rsidP="00970B02">
      <w:pPr>
        <w:ind w:firstLine="480"/>
        <w:jc w:val="center"/>
        <w:rPr>
          <w:szCs w:val="20"/>
        </w:rPr>
      </w:pPr>
    </w:p>
    <w:p w:rsidR="002F1727" w:rsidRDefault="002F1727" w:rsidP="00970B02">
      <w:pPr>
        <w:ind w:firstLine="480"/>
        <w:jc w:val="center"/>
        <w:rPr>
          <w:szCs w:val="20"/>
        </w:rPr>
        <w:sectPr w:rsidR="002F1727" w:rsidSect="004072A2">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26"/>
        </w:sectPr>
      </w:pPr>
    </w:p>
    <w:p w:rsidR="00970B02" w:rsidRPr="002F1727"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独创性（或创新性）声明</w:t>
      </w:r>
    </w:p>
    <w:p w:rsidR="00970B02" w:rsidRPr="000F0980" w:rsidRDefault="00970B02" w:rsidP="00970B02">
      <w:pPr>
        <w:ind w:firstLine="480"/>
        <w:rPr>
          <w:szCs w:val="20"/>
        </w:rPr>
      </w:pPr>
      <w:r w:rsidRPr="000F0980">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970B02" w:rsidRPr="000F0980" w:rsidRDefault="00970B02" w:rsidP="00970B02">
      <w:pPr>
        <w:ind w:firstLine="480"/>
        <w:rPr>
          <w:szCs w:val="20"/>
        </w:rPr>
      </w:pPr>
      <w:r w:rsidRPr="000F0980">
        <w:rPr>
          <w:rFonts w:hint="eastAsia"/>
          <w:szCs w:val="20"/>
        </w:rPr>
        <w:t>申请学位论文与资料若有不实之处，本人承担一切相关责任。</w:t>
      </w: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Default="00970B02" w:rsidP="00970B02">
      <w:pPr>
        <w:ind w:firstLine="480"/>
        <w:rPr>
          <w:szCs w:val="21"/>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关于论文使用授权的说明</w:t>
      </w:r>
    </w:p>
    <w:p w:rsidR="00970B02" w:rsidRPr="000F0980" w:rsidRDefault="00970B02" w:rsidP="00970B02">
      <w:pPr>
        <w:ind w:firstLine="480"/>
        <w:rPr>
          <w:szCs w:val="20"/>
        </w:rPr>
      </w:pPr>
      <w:r w:rsidRPr="000F0980">
        <w:rPr>
          <w:rFonts w:hint="eastAsia"/>
          <w:szCs w:val="20"/>
        </w:rPr>
        <w:t>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文的全部或部分内容编入有关数据库进行检索。（保密的学位论文在解密后遵守此规定）</w:t>
      </w:r>
    </w:p>
    <w:p w:rsidR="00970B02" w:rsidRPr="000F0980" w:rsidRDefault="00970B02" w:rsidP="00970B02">
      <w:pPr>
        <w:ind w:firstLine="480"/>
        <w:rPr>
          <w:szCs w:val="20"/>
        </w:rPr>
      </w:pP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Pr="000F0980" w:rsidRDefault="00970B02" w:rsidP="00970B02">
      <w:pPr>
        <w:ind w:firstLine="480"/>
        <w:rPr>
          <w:szCs w:val="20"/>
        </w:rPr>
      </w:pPr>
      <w:r w:rsidRPr="000F0980">
        <w:rPr>
          <w:rFonts w:hint="eastAsia"/>
          <w:szCs w:val="20"/>
        </w:rPr>
        <w:t>导师签名：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bookmarkEnd w:id="1"/>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2F1727" w:rsidRDefault="002F1727" w:rsidP="007931B5">
      <w:pPr>
        <w:ind w:firstLineChars="0" w:firstLine="0"/>
        <w:jc w:val="center"/>
        <w:rPr>
          <w:rFonts w:ascii="黑体" w:eastAsia="黑体" w:hAnsi="黑体"/>
          <w:sz w:val="32"/>
          <w:szCs w:val="32"/>
        </w:rPr>
        <w:sectPr w:rsidR="002F1727" w:rsidSect="002F1727">
          <w:type w:val="continuous"/>
          <w:pgSz w:w="11906" w:h="16838"/>
          <w:pgMar w:top="1440" w:right="1800" w:bottom="1440" w:left="1800" w:header="851" w:footer="992" w:gutter="0"/>
          <w:pgNumType w:start="1"/>
          <w:cols w:space="425"/>
          <w:docGrid w:type="lines" w:linePitch="326"/>
        </w:sectPr>
      </w:pPr>
    </w:p>
    <w:p w:rsidR="00007083" w:rsidRDefault="00007083" w:rsidP="007931B5">
      <w:pPr>
        <w:ind w:firstLineChars="0" w:firstLine="0"/>
        <w:jc w:val="center"/>
        <w:rPr>
          <w:rFonts w:ascii="黑体" w:eastAsia="黑体" w:hAnsi="黑体"/>
          <w:sz w:val="32"/>
          <w:szCs w:val="32"/>
        </w:rPr>
      </w:pPr>
      <w:r w:rsidRPr="004C5EDB">
        <w:rPr>
          <w:rFonts w:ascii="黑体" w:eastAsia="黑体" w:hAnsi="黑体"/>
          <w:sz w:val="32"/>
          <w:szCs w:val="32"/>
        </w:rPr>
        <w:lastRenderedPageBreak/>
        <w:t>基于视口预测的全景视频传输关键技术研究</w:t>
      </w:r>
    </w:p>
    <w:p w:rsidR="00007083" w:rsidRDefault="00007083" w:rsidP="00007083">
      <w:pPr>
        <w:ind w:firstLine="640"/>
        <w:jc w:val="center"/>
        <w:rPr>
          <w:rFonts w:ascii="黑体" w:eastAsia="黑体" w:hAnsi="黑体"/>
          <w:sz w:val="32"/>
          <w:szCs w:val="32"/>
        </w:rPr>
      </w:pPr>
    </w:p>
    <w:p w:rsidR="00007083" w:rsidRDefault="00007083" w:rsidP="00007083">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rsidR="00007083" w:rsidRDefault="00007083" w:rsidP="00007083">
      <w:pPr>
        <w:ind w:firstLine="600"/>
        <w:jc w:val="center"/>
        <w:rPr>
          <w:rFonts w:ascii="黑体" w:eastAsia="黑体" w:hAnsi="黑体"/>
          <w:sz w:val="30"/>
          <w:szCs w:val="30"/>
        </w:rPr>
      </w:pPr>
    </w:p>
    <w:p w:rsidR="00007083" w:rsidRDefault="00690952" w:rsidP="00007083">
      <w:pPr>
        <w:spacing w:line="400" w:lineRule="exact"/>
        <w:ind w:firstLine="560"/>
        <w:rPr>
          <w:rFonts w:ascii="宋体" w:hAnsi="宋体"/>
          <w:sz w:val="28"/>
          <w:szCs w:val="28"/>
        </w:rPr>
      </w:pPr>
      <w:ins w:id="2" w:author="18771030236@163.com" w:date="2020-02-20T16:29:00Z">
        <w:r>
          <w:rPr>
            <w:rFonts w:ascii="宋体" w:hAnsi="宋体" w:hint="eastAsia"/>
            <w:sz w:val="28"/>
            <w:szCs w:val="28"/>
          </w:rPr>
          <w:t>由于</w:t>
        </w:r>
      </w:ins>
      <w:ins w:id="3" w:author="18771030236@163.com" w:date="2020-02-20T16:31:00Z">
        <w:r w:rsidR="001C7BF2">
          <w:rPr>
            <w:rFonts w:ascii="宋体" w:hAnsi="宋体" w:hint="eastAsia"/>
            <w:sz w:val="28"/>
            <w:szCs w:val="28"/>
          </w:rPr>
          <w:t>计算机科学和多媒体技术</w:t>
        </w:r>
      </w:ins>
      <w:ins w:id="4" w:author="18771030236@163.com" w:date="2020-02-20T16:32:00Z">
        <w:r w:rsidR="001C7BF2">
          <w:rPr>
            <w:rFonts w:ascii="宋体" w:hAnsi="宋体" w:hint="eastAsia"/>
            <w:sz w:val="28"/>
            <w:szCs w:val="28"/>
          </w:rPr>
          <w:t>的不断创新，</w:t>
        </w:r>
      </w:ins>
      <w:del w:id="5" w:author="18771030236@163.com" w:date="2020-02-20T16:33:00Z">
        <w:r w:rsidR="00007083" w:rsidDel="001C7BF2">
          <w:rPr>
            <w:rFonts w:ascii="宋体" w:hAnsi="宋体" w:hint="eastAsia"/>
            <w:sz w:val="28"/>
            <w:szCs w:val="28"/>
          </w:rPr>
          <w:delText>随着计算机科学与多媒体技术的发展</w:delText>
        </w:r>
      </w:del>
      <w:del w:id="6" w:author="18771030236@163.com" w:date="2020-02-20T16:35:00Z">
        <w:r w:rsidR="00007083" w:rsidDel="001C7BF2">
          <w:rPr>
            <w:rFonts w:ascii="宋体" w:hAnsi="宋体" w:hint="eastAsia"/>
            <w:sz w:val="28"/>
            <w:szCs w:val="28"/>
          </w:rPr>
          <w:delText>，</w:delText>
        </w:r>
      </w:del>
      <w:r w:rsidR="00007083">
        <w:rPr>
          <w:rFonts w:ascii="宋体" w:hAnsi="宋体" w:hint="eastAsia"/>
          <w:sz w:val="28"/>
          <w:szCs w:val="28"/>
        </w:rPr>
        <w:t>虚拟现实因其沉浸式构想式特性得到越来越多的关注，全景视频作为虚拟现实技术重要的组成部分也</w:t>
      </w:r>
      <w:r w:rsidR="00B33AE9">
        <w:rPr>
          <w:rFonts w:ascii="宋体" w:hAnsi="宋体" w:hint="eastAsia"/>
          <w:sz w:val="28"/>
          <w:szCs w:val="28"/>
        </w:rPr>
        <w:t>在休闲</w:t>
      </w:r>
      <w:r w:rsidR="00007083">
        <w:rPr>
          <w:rFonts w:ascii="宋体" w:hAnsi="宋体" w:hint="eastAsia"/>
          <w:sz w:val="28"/>
          <w:szCs w:val="28"/>
        </w:rPr>
        <w:t>、教育</w:t>
      </w:r>
      <w:r w:rsidR="00B33AE9">
        <w:rPr>
          <w:rFonts w:ascii="宋体" w:hAnsi="宋体" w:hint="eastAsia"/>
          <w:sz w:val="28"/>
          <w:szCs w:val="28"/>
        </w:rPr>
        <w:t>和医学</w:t>
      </w:r>
      <w:r w:rsidR="00007083">
        <w:rPr>
          <w:rFonts w:ascii="宋体" w:hAnsi="宋体" w:hint="eastAsia"/>
          <w:sz w:val="28"/>
          <w:szCs w:val="28"/>
        </w:rPr>
        <w:t>等领域</w:t>
      </w:r>
      <w:r w:rsidR="00B33AE9">
        <w:rPr>
          <w:rFonts w:ascii="宋体" w:hAnsi="宋体" w:hint="eastAsia"/>
          <w:sz w:val="28"/>
          <w:szCs w:val="28"/>
        </w:rPr>
        <w:t>得到了应用</w:t>
      </w:r>
      <w:r w:rsidR="00007083">
        <w:rPr>
          <w:rFonts w:ascii="宋体" w:hAnsi="宋体" w:hint="eastAsia"/>
          <w:sz w:val="28"/>
          <w:szCs w:val="28"/>
        </w:rPr>
        <w:t>。</w:t>
      </w:r>
      <w:ins w:id="7" w:author="18771030236@163.com" w:date="2020-02-20T16:39:00Z">
        <w:r w:rsidR="001C7BF2">
          <w:rPr>
            <w:rFonts w:ascii="宋体" w:hAnsi="宋体" w:hint="eastAsia"/>
            <w:sz w:val="28"/>
            <w:szCs w:val="28"/>
          </w:rPr>
          <w:t>但是，全景视频</w:t>
        </w:r>
        <w:r w:rsidR="006C448E">
          <w:rPr>
            <w:rFonts w:ascii="宋体" w:hAnsi="宋体" w:hint="eastAsia"/>
            <w:sz w:val="28"/>
            <w:szCs w:val="28"/>
          </w:rPr>
          <w:t>数据</w:t>
        </w:r>
        <w:r w:rsidR="001C7BF2">
          <w:rPr>
            <w:rFonts w:ascii="宋体" w:hAnsi="宋体" w:hint="eastAsia"/>
            <w:sz w:val="28"/>
            <w:szCs w:val="28"/>
          </w:rPr>
          <w:t>量大、时延敏感</w:t>
        </w:r>
      </w:ins>
      <w:ins w:id="8" w:author="18771030236@163.com" w:date="2020-02-20T16:40:00Z">
        <w:r w:rsidR="006C448E">
          <w:rPr>
            <w:rFonts w:ascii="宋体" w:hAnsi="宋体" w:hint="eastAsia"/>
            <w:sz w:val="28"/>
            <w:szCs w:val="28"/>
          </w:rPr>
          <w:t>的特点对现有传输网络造成了巨大的压力。</w:t>
        </w:r>
      </w:ins>
      <w:del w:id="9" w:author="18771030236@163.com" w:date="2020-02-20T16:40:00Z">
        <w:r w:rsidR="00007083" w:rsidDel="006C448E">
          <w:rPr>
            <w:rFonts w:ascii="宋体" w:hAnsi="宋体" w:hint="eastAsia"/>
            <w:sz w:val="28"/>
            <w:szCs w:val="28"/>
          </w:rPr>
          <w:delText>然而全景视频高码率低时延的特点对现有传输网络带来了极大的挑战。</w:delText>
        </w:r>
      </w:del>
      <w:r w:rsidR="00007083">
        <w:rPr>
          <w:rFonts w:ascii="宋体" w:hAnsi="宋体" w:hint="eastAsia"/>
          <w:sz w:val="28"/>
          <w:szCs w:val="28"/>
        </w:rPr>
        <w:t>因此，如何在有限的网络带宽中最大程度地满足多个用户的观看体验至关重要。本文主要从全景视频视口预测和物理资源调度两方面来优化全景视频的传输。</w:t>
      </w:r>
    </w:p>
    <w:p w:rsidR="00007083" w:rsidRDefault="00007083" w:rsidP="00007083">
      <w:pPr>
        <w:spacing w:line="400" w:lineRule="exact"/>
        <w:ind w:firstLine="560"/>
        <w:rPr>
          <w:rFonts w:ascii="宋体" w:hAnsi="宋体"/>
          <w:sz w:val="28"/>
          <w:szCs w:val="28"/>
        </w:rPr>
      </w:pPr>
      <w:r>
        <w:rPr>
          <w:rFonts w:ascii="宋体" w:hAnsi="宋体" w:hint="eastAsia"/>
          <w:sz w:val="28"/>
          <w:szCs w:val="28"/>
        </w:rPr>
        <w:t>近年来，基于视口自适应的全景视频传输方案得到越来越多的研究，而该方案的关键前提就是视口位置的精准预测。我们</w:t>
      </w:r>
      <w:ins w:id="10" w:author="18771030236@163.com" w:date="2020-02-20T16:43:00Z">
        <w:r w:rsidR="006C448E">
          <w:rPr>
            <w:rFonts w:ascii="宋体" w:hAnsi="宋体" w:hint="eastAsia"/>
            <w:sz w:val="28"/>
            <w:szCs w:val="28"/>
          </w:rPr>
          <w:t>基于现有研究改进了</w:t>
        </w:r>
      </w:ins>
      <w:del w:id="11" w:author="18771030236@163.com" w:date="2020-02-20T16:43:00Z">
        <w:r w:rsidDel="006C448E">
          <w:rPr>
            <w:rFonts w:ascii="宋体" w:hAnsi="宋体" w:hint="eastAsia"/>
            <w:sz w:val="28"/>
            <w:szCs w:val="28"/>
          </w:rPr>
          <w:delText>在现有研究的基础上，提出了一种</w:delText>
        </w:r>
      </w:del>
      <w:r>
        <w:rPr>
          <w:rFonts w:ascii="宋体" w:hAnsi="宋体" w:hint="eastAsia"/>
          <w:sz w:val="28"/>
          <w:szCs w:val="28"/>
        </w:rPr>
        <w:t>基于用户历史观看轨迹的视口预测算法，首先根据当前用户的历史视口数据使用长短期记忆模型初步预测出视口中心位置的经纬度坐标，</w:t>
      </w:r>
      <w:del w:id="12" w:author="18771030236@163.com" w:date="2020-02-20T20:16:00Z">
        <w:r w:rsidDel="00AA10BA">
          <w:rPr>
            <w:rFonts w:ascii="宋体" w:hAnsi="宋体" w:hint="eastAsia"/>
            <w:sz w:val="28"/>
            <w:szCs w:val="28"/>
          </w:rPr>
          <w:delText>为了进一步提高长期预测的准确度</w:delText>
        </w:r>
      </w:del>
      <w:del w:id="13" w:author="18771030236@163.com" w:date="2020-02-20T16:45:00Z">
        <w:r w:rsidDel="006C448E">
          <w:rPr>
            <w:rFonts w:ascii="宋体" w:hAnsi="宋体" w:hint="eastAsia"/>
            <w:sz w:val="28"/>
            <w:szCs w:val="28"/>
          </w:rPr>
          <w:delText>，</w:delText>
        </w:r>
      </w:del>
      <w:ins w:id="14" w:author="18771030236@163.com" w:date="2020-02-20T20:17:00Z">
        <w:r w:rsidR="00AA10BA">
          <w:rPr>
            <w:rFonts w:ascii="宋体" w:hAnsi="宋体" w:hint="eastAsia"/>
            <w:sz w:val="28"/>
            <w:szCs w:val="28"/>
          </w:rPr>
          <w:t>然后</w:t>
        </w:r>
      </w:ins>
      <w:r>
        <w:rPr>
          <w:rFonts w:ascii="宋体" w:hAnsi="宋体" w:hint="eastAsia"/>
          <w:sz w:val="28"/>
          <w:szCs w:val="28"/>
        </w:rPr>
        <w:t>我们结合其他用户的视口数据对初步预测结果进行调整</w:t>
      </w:r>
      <w:ins w:id="15" w:author="18771030236@163.com" w:date="2020-02-20T20:17:00Z">
        <w:r w:rsidR="00AA10BA">
          <w:rPr>
            <w:rFonts w:ascii="宋体" w:hAnsi="宋体" w:hint="eastAsia"/>
            <w:sz w:val="28"/>
            <w:szCs w:val="28"/>
          </w:rPr>
          <w:t>以调高准确度</w:t>
        </w:r>
      </w:ins>
      <w:r>
        <w:rPr>
          <w:rFonts w:ascii="宋体" w:hAnsi="宋体" w:hint="eastAsia"/>
          <w:sz w:val="28"/>
          <w:szCs w:val="28"/>
        </w:rPr>
        <w:t>。实验结果表明，我们提出的预测算法</w:t>
      </w:r>
      <w:del w:id="16" w:author="18771030236@163.com" w:date="2020-02-20T20:20:00Z">
        <w:r w:rsidDel="00AA10BA">
          <w:rPr>
            <w:rFonts w:ascii="宋体" w:hAnsi="宋体" w:hint="eastAsia"/>
            <w:sz w:val="28"/>
            <w:szCs w:val="28"/>
          </w:rPr>
          <w:delText>比起基准算法</w:delText>
        </w:r>
      </w:del>
      <w:ins w:id="17" w:author="18771030236@163.com" w:date="2020-02-20T20:20:00Z">
        <w:r w:rsidR="00AA10BA">
          <w:rPr>
            <w:rFonts w:ascii="宋体" w:hAnsi="宋体" w:hint="eastAsia"/>
            <w:sz w:val="28"/>
            <w:szCs w:val="28"/>
          </w:rPr>
          <w:t>在准确度方面比起基准算法有了一定的提升</w:t>
        </w:r>
      </w:ins>
      <w:del w:id="18" w:author="18771030236@163.com" w:date="2020-02-20T20:20:00Z">
        <w:r w:rsidDel="00AA10BA">
          <w:rPr>
            <w:rFonts w:ascii="宋体" w:hAnsi="宋体" w:hint="eastAsia"/>
            <w:sz w:val="28"/>
            <w:szCs w:val="28"/>
          </w:rPr>
          <w:delText>能够取得较高的预测准确度</w:delText>
        </w:r>
      </w:del>
      <w:r>
        <w:rPr>
          <w:rFonts w:ascii="宋体" w:hAnsi="宋体" w:hint="eastAsia"/>
          <w:sz w:val="28"/>
          <w:szCs w:val="28"/>
        </w:rPr>
        <w:t>。</w:t>
      </w:r>
    </w:p>
    <w:p w:rsidR="00007083" w:rsidRDefault="00007083" w:rsidP="00007083">
      <w:pPr>
        <w:spacing w:line="400" w:lineRule="exact"/>
        <w:ind w:firstLine="560"/>
        <w:rPr>
          <w:rFonts w:ascii="宋体" w:hAnsi="宋体"/>
          <w:sz w:val="28"/>
          <w:szCs w:val="28"/>
        </w:rPr>
      </w:pPr>
      <w:r>
        <w:rPr>
          <w:rFonts w:ascii="宋体" w:hAnsi="宋体" w:hint="eastAsia"/>
          <w:sz w:val="28"/>
          <w:szCs w:val="28"/>
        </w:rPr>
        <w:t>另一方面，如何科学地调度带宽资源满足不同类型业务的用户需求也是研究重点。我们</w:t>
      </w:r>
      <w:ins w:id="19" w:author="18771030236@163.com" w:date="2020-02-20T20:27:00Z">
        <w:r w:rsidR="002942EB">
          <w:rPr>
            <w:rFonts w:ascii="宋体" w:hAnsi="宋体" w:hint="eastAsia"/>
            <w:sz w:val="28"/>
            <w:szCs w:val="28"/>
          </w:rPr>
          <w:t>首先研究</w:t>
        </w:r>
      </w:ins>
      <w:del w:id="20" w:author="18771030236@163.com" w:date="2020-02-20T20:27:00Z">
        <w:r w:rsidDel="002942EB">
          <w:rPr>
            <w:rFonts w:ascii="宋体" w:hAnsi="宋体" w:hint="eastAsia"/>
            <w:sz w:val="28"/>
            <w:szCs w:val="28"/>
          </w:rPr>
          <w:delText>分析</w:delText>
        </w:r>
      </w:del>
      <w:r>
        <w:rPr>
          <w:rFonts w:ascii="宋体" w:hAnsi="宋体" w:hint="eastAsia"/>
          <w:sz w:val="28"/>
          <w:szCs w:val="28"/>
        </w:rPr>
        <w:t>了LTE</w:t>
      </w:r>
      <w:del w:id="21" w:author="18771030236@163.com" w:date="2020-02-20T20:27:00Z">
        <w:r w:rsidDel="002942EB">
          <w:rPr>
            <w:rFonts w:ascii="宋体" w:hAnsi="宋体" w:hint="eastAsia"/>
            <w:sz w:val="28"/>
            <w:szCs w:val="28"/>
          </w:rPr>
          <w:delText>网络</w:delText>
        </w:r>
      </w:del>
      <w:del w:id="22" w:author="18771030236@163.com" w:date="2020-02-20T20:28:00Z">
        <w:r w:rsidDel="002942EB">
          <w:rPr>
            <w:rFonts w:ascii="宋体" w:hAnsi="宋体" w:hint="eastAsia"/>
            <w:sz w:val="28"/>
            <w:szCs w:val="28"/>
          </w:rPr>
          <w:delText>下经典的</w:delText>
        </w:r>
      </w:del>
      <w:ins w:id="23" w:author="18771030236@163.com" w:date="2020-02-20T20:28:00Z">
        <w:r w:rsidR="002942EB">
          <w:rPr>
            <w:rFonts w:ascii="宋体" w:hAnsi="宋体" w:hint="eastAsia"/>
            <w:sz w:val="28"/>
            <w:szCs w:val="28"/>
          </w:rPr>
          <w:t>系统中几种常见的下行</w:t>
        </w:r>
      </w:ins>
      <w:r>
        <w:rPr>
          <w:rFonts w:ascii="宋体" w:hAnsi="宋体" w:hint="eastAsia"/>
          <w:sz w:val="28"/>
          <w:szCs w:val="28"/>
        </w:rPr>
        <w:t>资源调度算法，</w:t>
      </w:r>
      <w:ins w:id="24" w:author="18771030236@163.com" w:date="2020-02-20T20:29:00Z">
        <w:r w:rsidR="002942EB">
          <w:rPr>
            <w:rFonts w:ascii="宋体" w:hAnsi="宋体" w:hint="eastAsia"/>
            <w:sz w:val="28"/>
            <w:szCs w:val="28"/>
          </w:rPr>
          <w:t>考虑到这些</w:t>
        </w:r>
      </w:ins>
      <w:del w:id="25" w:author="18771030236@163.com" w:date="2020-02-20T20:28:00Z">
        <w:r w:rsidDel="002942EB">
          <w:rPr>
            <w:rFonts w:ascii="宋体" w:hAnsi="宋体" w:hint="eastAsia"/>
            <w:sz w:val="28"/>
            <w:szCs w:val="28"/>
          </w:rPr>
          <w:delText>针对经典</w:delText>
        </w:r>
      </w:del>
      <w:r>
        <w:rPr>
          <w:rFonts w:ascii="宋体" w:hAnsi="宋体" w:hint="eastAsia"/>
          <w:sz w:val="28"/>
          <w:szCs w:val="28"/>
        </w:rPr>
        <w:t>算法在</w:t>
      </w:r>
      <w:ins w:id="26" w:author="18771030236@163.com" w:date="2020-02-20T20:29:00Z">
        <w:r w:rsidR="002942EB">
          <w:rPr>
            <w:rFonts w:ascii="宋体" w:hAnsi="宋体" w:hint="eastAsia"/>
            <w:sz w:val="28"/>
            <w:szCs w:val="28"/>
          </w:rPr>
          <w:t>调度</w:t>
        </w:r>
      </w:ins>
      <w:ins w:id="27" w:author="18771030236@163.com" w:date="2020-02-20T20:30:00Z">
        <w:r w:rsidR="002942EB">
          <w:rPr>
            <w:rFonts w:ascii="宋体" w:hAnsi="宋体" w:hint="eastAsia"/>
            <w:sz w:val="28"/>
            <w:szCs w:val="28"/>
          </w:rPr>
          <w:t>视频等</w:t>
        </w:r>
      </w:ins>
      <w:r>
        <w:rPr>
          <w:rFonts w:ascii="宋体" w:hAnsi="宋体" w:hint="eastAsia"/>
          <w:sz w:val="28"/>
          <w:szCs w:val="28"/>
        </w:rPr>
        <w:t>实时业务</w:t>
      </w:r>
      <w:del w:id="28" w:author="18771030236@163.com" w:date="2020-02-20T20:29:00Z">
        <w:r w:rsidDel="002942EB">
          <w:rPr>
            <w:rFonts w:ascii="宋体" w:hAnsi="宋体" w:hint="eastAsia"/>
            <w:sz w:val="28"/>
            <w:szCs w:val="28"/>
          </w:rPr>
          <w:delText>调度方面的问题</w:delText>
        </w:r>
      </w:del>
      <w:ins w:id="29" w:author="18771030236@163.com" w:date="2020-02-20T20:30:00Z">
        <w:r w:rsidR="002942EB">
          <w:rPr>
            <w:rFonts w:ascii="宋体" w:hAnsi="宋体" w:hint="eastAsia"/>
            <w:sz w:val="28"/>
            <w:szCs w:val="28"/>
          </w:rPr>
          <w:t>时有一些不足之处</w:t>
        </w:r>
      </w:ins>
      <w:r>
        <w:rPr>
          <w:rFonts w:ascii="宋体" w:hAnsi="宋体" w:hint="eastAsia"/>
          <w:sz w:val="28"/>
          <w:szCs w:val="28"/>
        </w:rPr>
        <w:t>，</w:t>
      </w:r>
      <w:del w:id="30" w:author="18771030236@163.com" w:date="2020-02-20T20:31:00Z">
        <w:r w:rsidDel="002942EB">
          <w:rPr>
            <w:rFonts w:ascii="宋体" w:hAnsi="宋体" w:hint="eastAsia"/>
            <w:sz w:val="28"/>
            <w:szCs w:val="28"/>
          </w:rPr>
          <w:delText>本文</w:delText>
        </w:r>
      </w:del>
      <w:ins w:id="31" w:author="18771030236@163.com" w:date="2020-02-20T20:31:00Z">
        <w:r w:rsidR="002942EB">
          <w:rPr>
            <w:rFonts w:ascii="宋体" w:hAnsi="宋体" w:hint="eastAsia"/>
            <w:sz w:val="28"/>
            <w:szCs w:val="28"/>
          </w:rPr>
          <w:t>我们</w:t>
        </w:r>
      </w:ins>
      <w:r>
        <w:rPr>
          <w:rFonts w:ascii="宋体" w:hAnsi="宋体" w:hint="eastAsia"/>
          <w:sz w:val="28"/>
          <w:szCs w:val="28"/>
        </w:rPr>
        <w:t>提出了</w:t>
      </w:r>
      <w:ins w:id="32" w:author="18771030236@163.com" w:date="2020-02-20T20:33:00Z">
        <w:r w:rsidR="002942EB">
          <w:rPr>
            <w:rFonts w:ascii="宋体" w:hAnsi="宋体" w:hint="eastAsia"/>
            <w:sz w:val="28"/>
            <w:szCs w:val="28"/>
          </w:rPr>
          <w:t>一种</w:t>
        </w:r>
      </w:ins>
      <w:ins w:id="33" w:author="18771030236@163.com" w:date="2020-02-20T20:32:00Z">
        <w:r w:rsidR="002942EB">
          <w:rPr>
            <w:rFonts w:ascii="宋体" w:hAnsi="宋体" w:hint="eastAsia"/>
            <w:sz w:val="28"/>
            <w:szCs w:val="28"/>
          </w:rPr>
          <w:t>使用Q学习来进行调度决策的改进算法，</w:t>
        </w:r>
      </w:ins>
      <w:del w:id="34" w:author="18771030236@163.com" w:date="2020-02-20T20:32:00Z">
        <w:r w:rsidDel="002942EB">
          <w:rPr>
            <w:rFonts w:ascii="宋体" w:hAnsi="宋体" w:hint="eastAsia"/>
            <w:sz w:val="28"/>
            <w:szCs w:val="28"/>
          </w:rPr>
          <w:delText>一种</w:delText>
        </w:r>
      </w:del>
      <w:del w:id="35" w:author="18771030236@163.com" w:date="2020-02-20T20:33:00Z">
        <w:r w:rsidDel="002942EB">
          <w:rPr>
            <w:rFonts w:ascii="宋体" w:hAnsi="宋体" w:hint="eastAsia"/>
            <w:sz w:val="28"/>
            <w:szCs w:val="28"/>
          </w:rPr>
          <w:delText>基于</w:delText>
        </w:r>
        <w:r w:rsidDel="002942EB">
          <w:rPr>
            <w:rFonts w:hint="eastAsia"/>
            <w:sz w:val="28"/>
            <w:szCs w:val="28"/>
          </w:rPr>
          <w:delText>Q</w:delText>
        </w:r>
        <w:r w:rsidDel="002942EB">
          <w:rPr>
            <w:rFonts w:ascii="宋体" w:hAnsi="宋体" w:hint="eastAsia"/>
            <w:sz w:val="28"/>
            <w:szCs w:val="28"/>
          </w:rPr>
          <w:delText>学习的下行调度算法，</w:delText>
        </w:r>
      </w:del>
      <w:r>
        <w:rPr>
          <w:rFonts w:ascii="宋体" w:hAnsi="宋体" w:hint="eastAsia"/>
          <w:sz w:val="28"/>
          <w:szCs w:val="28"/>
        </w:rPr>
        <w:t>可以根据实时变化的网络状态在每个调度间隔自适应地选择</w:t>
      </w:r>
      <w:ins w:id="36" w:author="18771030236@163.com" w:date="2020-02-20T20:34:00Z">
        <w:r w:rsidR="002942EB">
          <w:rPr>
            <w:rFonts w:ascii="宋体" w:hAnsi="宋体" w:hint="eastAsia"/>
            <w:sz w:val="28"/>
            <w:szCs w:val="28"/>
          </w:rPr>
          <w:t>最合适的</w:t>
        </w:r>
      </w:ins>
      <w:del w:id="37" w:author="18771030236@163.com" w:date="2020-02-20T20:34:00Z">
        <w:r w:rsidDel="002942EB">
          <w:rPr>
            <w:rFonts w:ascii="宋体" w:hAnsi="宋体" w:hint="eastAsia"/>
            <w:sz w:val="28"/>
            <w:szCs w:val="28"/>
          </w:rPr>
          <w:delText>不同的</w:delText>
        </w:r>
      </w:del>
      <w:r>
        <w:rPr>
          <w:rFonts w:ascii="宋体" w:hAnsi="宋体" w:hint="eastAsia"/>
          <w:sz w:val="28"/>
          <w:szCs w:val="28"/>
        </w:rPr>
        <w:t>调度算法</w:t>
      </w:r>
      <w:del w:id="38" w:author="18771030236@163.com" w:date="2020-02-20T20:35:00Z">
        <w:r w:rsidDel="002942EB">
          <w:rPr>
            <w:rFonts w:ascii="宋体" w:hAnsi="宋体" w:hint="eastAsia"/>
            <w:sz w:val="28"/>
            <w:szCs w:val="28"/>
          </w:rPr>
          <w:delText>以</w:delText>
        </w:r>
      </w:del>
      <w:del w:id="39" w:author="18771030236@163.com" w:date="2020-02-20T20:34:00Z">
        <w:r w:rsidDel="002942EB">
          <w:rPr>
            <w:rFonts w:ascii="宋体" w:hAnsi="宋体" w:hint="eastAsia"/>
            <w:sz w:val="28"/>
            <w:szCs w:val="28"/>
          </w:rPr>
          <w:delText>获得奖励最大化</w:delText>
        </w:r>
      </w:del>
      <w:r>
        <w:rPr>
          <w:rFonts w:ascii="宋体" w:hAnsi="宋体" w:hint="eastAsia"/>
          <w:sz w:val="28"/>
          <w:szCs w:val="28"/>
        </w:rPr>
        <w:t>。仿真实验表明我们提出的算法在吞吐量、丢包率和时延等指标上优于经典算法</w:t>
      </w:r>
      <w:del w:id="40" w:author="18771030236@163.com" w:date="2020-02-20T20:34:00Z">
        <w:r w:rsidDel="002942EB">
          <w:rPr>
            <w:rFonts w:ascii="宋体" w:hAnsi="宋体" w:hint="eastAsia"/>
            <w:sz w:val="28"/>
            <w:szCs w:val="28"/>
          </w:rPr>
          <w:delText>，尤其在调度视频业务方面</w:delText>
        </w:r>
      </w:del>
      <w:r>
        <w:rPr>
          <w:rFonts w:ascii="宋体" w:hAnsi="宋体" w:hint="eastAsia"/>
          <w:sz w:val="28"/>
          <w:szCs w:val="28"/>
        </w:rPr>
        <w:t>。</w:t>
      </w:r>
    </w:p>
    <w:p w:rsidR="00007083" w:rsidRPr="0028502E" w:rsidRDefault="00007083" w:rsidP="00007083">
      <w:pPr>
        <w:ind w:firstLine="560"/>
        <w:jc w:val="left"/>
        <w:rPr>
          <w:rFonts w:ascii="宋体" w:hAnsi="宋体"/>
          <w:sz w:val="28"/>
          <w:szCs w:val="28"/>
        </w:rPr>
      </w:pPr>
    </w:p>
    <w:p w:rsidR="00007083" w:rsidRDefault="00007083" w:rsidP="00007083">
      <w:pPr>
        <w:ind w:firstLineChars="0" w:firstLine="0"/>
        <w:jc w:val="left"/>
        <w:rPr>
          <w:rFonts w:ascii="宋体" w:hAnsi="宋体"/>
          <w:sz w:val="28"/>
          <w:szCs w:val="28"/>
        </w:rPr>
      </w:pPr>
      <w:r w:rsidRPr="009040B4">
        <w:rPr>
          <w:rFonts w:ascii="黑体" w:eastAsia="黑体" w:hAnsi="黑体" w:hint="eastAsia"/>
          <w:sz w:val="28"/>
          <w:szCs w:val="28"/>
        </w:rPr>
        <w:lastRenderedPageBreak/>
        <w:t>关键词</w:t>
      </w:r>
      <w:r>
        <w:rPr>
          <w:rFonts w:ascii="黑体" w:eastAsia="黑体" w:hAnsi="黑体" w:hint="eastAsia"/>
          <w:sz w:val="28"/>
          <w:szCs w:val="28"/>
        </w:rPr>
        <w:t xml:space="preserve"> </w:t>
      </w:r>
      <w:r>
        <w:rPr>
          <w:rFonts w:ascii="宋体" w:hAnsi="宋体" w:hint="eastAsia"/>
          <w:sz w:val="28"/>
          <w:szCs w:val="28"/>
        </w:rPr>
        <w:t>全景视频 视口预测</w:t>
      </w:r>
      <w:r>
        <w:rPr>
          <w:rFonts w:ascii="宋体" w:hAnsi="宋体"/>
          <w:sz w:val="28"/>
          <w:szCs w:val="28"/>
        </w:rPr>
        <w:t xml:space="preserve"> </w:t>
      </w:r>
      <w:r>
        <w:rPr>
          <w:rFonts w:ascii="宋体" w:hAnsi="宋体" w:hint="eastAsia"/>
          <w:sz w:val="28"/>
          <w:szCs w:val="28"/>
        </w:rPr>
        <w:t>LTE 资源调度</w:t>
      </w:r>
    </w:p>
    <w:p w:rsidR="007931B5" w:rsidRDefault="007931B5" w:rsidP="007931B5">
      <w:pPr>
        <w:widowControl/>
        <w:ind w:firstLineChars="0" w:firstLine="0"/>
        <w:rPr>
          <w:sz w:val="30"/>
          <w:szCs w:val="30"/>
        </w:rPr>
      </w:pPr>
    </w:p>
    <w:p w:rsidR="00E432DD" w:rsidRDefault="00E432DD">
      <w:pPr>
        <w:widowControl/>
        <w:spacing w:line="240" w:lineRule="auto"/>
        <w:ind w:firstLineChars="0" w:firstLine="0"/>
        <w:jc w:val="left"/>
        <w:rPr>
          <w:sz w:val="30"/>
          <w:szCs w:val="30"/>
        </w:rPr>
      </w:pPr>
      <w:r>
        <w:rPr>
          <w:sz w:val="30"/>
          <w:szCs w:val="30"/>
        </w:rPr>
        <w:br w:type="page"/>
      </w:r>
    </w:p>
    <w:p w:rsidR="007931B5" w:rsidRPr="000B0CD2" w:rsidRDefault="007931B5" w:rsidP="00DF0DA0">
      <w:pPr>
        <w:widowControl/>
        <w:ind w:firstLineChars="0" w:firstLine="0"/>
        <w:jc w:val="center"/>
        <w:rPr>
          <w:sz w:val="30"/>
          <w:szCs w:val="30"/>
        </w:rPr>
      </w:pPr>
      <w:r w:rsidRPr="000B0CD2">
        <w:rPr>
          <w:sz w:val="30"/>
          <w:szCs w:val="30"/>
        </w:rPr>
        <w:lastRenderedPageBreak/>
        <w:t>RESEARCH ON PANORAMIC VIDEO TRANSMISSION</w:t>
      </w:r>
    </w:p>
    <w:p w:rsidR="007931B5" w:rsidRDefault="007931B5" w:rsidP="007931B5">
      <w:pPr>
        <w:widowControl/>
        <w:ind w:firstLineChars="0" w:firstLine="0"/>
        <w:jc w:val="center"/>
        <w:rPr>
          <w:sz w:val="30"/>
          <w:szCs w:val="30"/>
        </w:rPr>
      </w:pPr>
      <w:r w:rsidRPr="000B0CD2">
        <w:rPr>
          <w:sz w:val="30"/>
          <w:szCs w:val="30"/>
        </w:rPr>
        <w:t>BASED ON VIEWPORT PREDICTION</w:t>
      </w:r>
    </w:p>
    <w:p w:rsidR="007931B5" w:rsidRDefault="007931B5" w:rsidP="007931B5">
      <w:pPr>
        <w:widowControl/>
        <w:ind w:firstLine="600"/>
        <w:jc w:val="center"/>
        <w:rPr>
          <w:sz w:val="30"/>
          <w:szCs w:val="30"/>
        </w:rPr>
      </w:pPr>
    </w:p>
    <w:p w:rsidR="007931B5" w:rsidRDefault="007931B5" w:rsidP="007931B5">
      <w:pPr>
        <w:widowControl/>
        <w:ind w:firstLine="600"/>
        <w:jc w:val="center"/>
        <w:rPr>
          <w:sz w:val="30"/>
          <w:szCs w:val="30"/>
        </w:rPr>
      </w:pPr>
    </w:p>
    <w:p w:rsidR="007931B5" w:rsidRDefault="007931B5" w:rsidP="007931B5">
      <w:pPr>
        <w:widowControl/>
        <w:ind w:firstLine="480"/>
        <w:rPr>
          <w:szCs w:val="21"/>
        </w:rPr>
      </w:pPr>
    </w:p>
    <w:p w:rsidR="007931B5" w:rsidRDefault="007931B5" w:rsidP="007931B5">
      <w:pPr>
        <w:widowControl/>
        <w:ind w:firstLineChars="0" w:firstLine="0"/>
        <w:jc w:val="center"/>
        <w:rPr>
          <w:sz w:val="30"/>
          <w:szCs w:val="30"/>
        </w:rPr>
      </w:pPr>
      <w:r w:rsidRPr="000B0CD2">
        <w:rPr>
          <w:rFonts w:hint="eastAsia"/>
          <w:sz w:val="30"/>
          <w:szCs w:val="30"/>
        </w:rPr>
        <w:t>A</w:t>
      </w:r>
      <w:r w:rsidRPr="000B0CD2">
        <w:rPr>
          <w:sz w:val="30"/>
          <w:szCs w:val="30"/>
        </w:rPr>
        <w:t>BSRTCT</w:t>
      </w:r>
    </w:p>
    <w:p w:rsidR="007931B5" w:rsidRDefault="007931B5" w:rsidP="007931B5">
      <w:pPr>
        <w:widowControl/>
        <w:ind w:firstLine="600"/>
        <w:jc w:val="center"/>
        <w:rPr>
          <w:sz w:val="30"/>
          <w:szCs w:val="30"/>
        </w:rPr>
      </w:pPr>
    </w:p>
    <w:p w:rsidR="007931B5" w:rsidRDefault="007931B5" w:rsidP="007931B5">
      <w:pPr>
        <w:widowControl/>
        <w:ind w:firstLine="600"/>
        <w:jc w:val="center"/>
        <w:rPr>
          <w:sz w:val="30"/>
          <w:szCs w:val="30"/>
        </w:rPr>
      </w:pPr>
    </w:p>
    <w:p w:rsidR="002942EB" w:rsidRPr="002942EB" w:rsidRDefault="002942EB" w:rsidP="002942EB">
      <w:pPr>
        <w:widowControl/>
        <w:ind w:firstLine="560"/>
        <w:rPr>
          <w:sz w:val="28"/>
          <w:szCs w:val="28"/>
        </w:rPr>
      </w:pPr>
      <w:r w:rsidRPr="002942EB">
        <w:rPr>
          <w:sz w:val="28"/>
          <w:szCs w:val="28"/>
        </w:rPr>
        <w:t>Due to the continuous innovation of computer science and multimedia technology, virtual reality has received more and more attention due to its immersive conception. As an important part of virtual reality technology, panoramic video has also been applied in the fields of leisure, education and medicine. However, the large amount of panoramic video data and delay-sensitive features have put tremendous pressure on existing transmission networks. Therefore, how to maximize the viewing experience of multiple users in a limited network bandwidth is crucial. This article mainly optimizes the transmission of panoramic video from the perspective of panoramic video viewport prediction and physical resource scheduling.</w:t>
      </w:r>
    </w:p>
    <w:p w:rsidR="002942EB" w:rsidRPr="002942EB" w:rsidRDefault="002942EB" w:rsidP="002942EB">
      <w:pPr>
        <w:widowControl/>
        <w:ind w:firstLine="560"/>
        <w:rPr>
          <w:sz w:val="28"/>
          <w:szCs w:val="28"/>
        </w:rPr>
      </w:pPr>
      <w:r w:rsidRPr="002942EB">
        <w:rPr>
          <w:sz w:val="28"/>
          <w:szCs w:val="28"/>
        </w:rPr>
        <w:t xml:space="preserve">In recent years, more and more researches have been made on the viewport adaptive panoramic video transmission scheme, and the key premise of this scheme is the accurate prediction of the viewport position. Based on the existing research, we improved the viewport prediction algorithm based on the historical viewing trajectory of the user. First, based on the historical viewport data of the current user, we used the long-term and short-term memory model to initially predict the latitude and longitude coordinates of the center of the viewport. Then we combined the views of other users Adjust the preliminary forecast results to improve the accuracy. </w:t>
      </w:r>
      <w:r w:rsidRPr="002942EB">
        <w:rPr>
          <w:sz w:val="28"/>
          <w:szCs w:val="28"/>
        </w:rPr>
        <w:lastRenderedPageBreak/>
        <w:t>The experimental results show that the accuracy of the proposed prediction algorithm is improved compared with the benchmark algorithm.</w:t>
      </w:r>
    </w:p>
    <w:p w:rsidR="002942EB" w:rsidRDefault="002942EB" w:rsidP="002942EB">
      <w:pPr>
        <w:widowControl/>
        <w:ind w:firstLine="560"/>
        <w:rPr>
          <w:sz w:val="28"/>
          <w:szCs w:val="28"/>
        </w:rPr>
      </w:pPr>
      <w:r w:rsidRPr="002942EB">
        <w:rPr>
          <w:sz w:val="28"/>
          <w:szCs w:val="28"/>
        </w:rPr>
        <w:t>On the other hand, how to scientifically schedule bandwidth resources to meet the needs of users of different types of services is also a research focus. We first studied several common downlink resource scheduling algorithms in LTE systems. Considering that these algorithms have some shortcomings when scheduling real-time services such as video, we propose an improved algorithm that uses Q learning to make scheduling decisions. The most appropriate scheduling algorithm is adaptively selected at each scheduling interval according to the network state that changes in real time. Simulation experiments show that our proposed algorithm is superior to classical algorithms in terms of throughput, packet loss rate, and delay.</w:t>
      </w:r>
    </w:p>
    <w:sdt>
      <w:sdtPr>
        <w:id w:val="340986170"/>
        <w:docPartObj>
          <w:docPartGallery w:val="Table of Contents"/>
          <w:docPartUnique/>
        </w:docPartObj>
      </w:sdtPr>
      <w:sdtEndPr>
        <w:rPr>
          <w:b/>
          <w:bCs/>
          <w:noProof/>
        </w:rPr>
      </w:sdtEndPr>
      <w:sdtContent>
        <w:p w:rsidR="002942EB" w:rsidRDefault="002942EB" w:rsidP="002F5ECB">
          <w:pPr>
            <w:ind w:firstLine="480"/>
            <w:jc w:val="center"/>
            <w:rPr>
              <w:ins w:id="41" w:author="18771030236@163.com" w:date="2020-02-20T20:38:00Z"/>
            </w:rPr>
          </w:pPr>
        </w:p>
        <w:p w:rsidR="002942EB" w:rsidRDefault="002942EB">
          <w:pPr>
            <w:widowControl/>
            <w:spacing w:line="240" w:lineRule="auto"/>
            <w:ind w:firstLineChars="0" w:firstLine="0"/>
            <w:jc w:val="left"/>
            <w:rPr>
              <w:ins w:id="42" w:author="18771030236@163.com" w:date="2020-02-20T20:38:00Z"/>
            </w:rPr>
          </w:pPr>
          <w:ins w:id="43" w:author="18771030236@163.com" w:date="2020-02-20T20:38:00Z">
            <w:r>
              <w:br w:type="page"/>
            </w:r>
          </w:ins>
        </w:p>
        <w:p w:rsidR="002F5ECB" w:rsidRDefault="002F5ECB" w:rsidP="002F5ECB">
          <w:pPr>
            <w:ind w:firstLine="640"/>
            <w:jc w:val="center"/>
            <w:rPr>
              <w:rFonts w:ascii="黑体" w:eastAsia="黑体" w:hAnsi="黑体"/>
              <w:sz w:val="32"/>
              <w:szCs w:val="32"/>
            </w:rPr>
          </w:pPr>
          <w:r w:rsidRPr="002F5ECB">
            <w:rPr>
              <w:rFonts w:ascii="黑体" w:eastAsia="黑体" w:hAnsi="黑体" w:hint="eastAsia"/>
              <w:sz w:val="32"/>
              <w:szCs w:val="32"/>
            </w:rPr>
            <w:lastRenderedPageBreak/>
            <w:t>目录</w:t>
          </w:r>
        </w:p>
        <w:p w:rsidR="002F5ECB" w:rsidRPr="002F5ECB" w:rsidRDefault="002F5ECB" w:rsidP="002F5ECB">
          <w:pPr>
            <w:ind w:firstLine="640"/>
            <w:jc w:val="center"/>
            <w:rPr>
              <w:rFonts w:ascii="黑体" w:eastAsia="黑体" w:hAnsi="黑体"/>
              <w:sz w:val="32"/>
              <w:szCs w:val="32"/>
            </w:rPr>
          </w:pPr>
        </w:p>
        <w:p w:rsidR="002F5ECB" w:rsidRPr="002F5ECB" w:rsidRDefault="002F5ECB" w:rsidP="002F5ECB">
          <w:pPr>
            <w:ind w:firstLine="480"/>
          </w:pPr>
        </w:p>
        <w:p w:rsidR="002942EB" w:rsidRDefault="00F25CEB">
          <w:pPr>
            <w:pStyle w:val="TOC1"/>
            <w:tabs>
              <w:tab w:val="right" w:leader="dot" w:pos="8296"/>
            </w:tabs>
            <w:rPr>
              <w:rFonts w:asciiTheme="minorHAnsi" w:eastAsiaTheme="minorEastAsia" w:hAnsiTheme="minorHAnsi" w:cstheme="minorBidi"/>
              <w:bCs w:val="0"/>
              <w:noProof/>
              <w:sz w:val="21"/>
              <w:szCs w:val="22"/>
            </w:rPr>
          </w:pPr>
          <w:r>
            <w:fldChar w:fldCharType="begin"/>
          </w:r>
          <w:r>
            <w:instrText xml:space="preserve"> TOC \o "1-3" \h \z \u </w:instrText>
          </w:r>
          <w:r>
            <w:fldChar w:fldCharType="separate"/>
          </w:r>
          <w:hyperlink w:anchor="_Toc33123538" w:history="1">
            <w:r w:rsidR="002942EB" w:rsidRPr="000F45CD">
              <w:rPr>
                <w:rStyle w:val="a9"/>
                <w:noProof/>
              </w:rPr>
              <w:t>第一章</w:t>
            </w:r>
            <w:r w:rsidR="002942EB" w:rsidRPr="000F45CD">
              <w:rPr>
                <w:rStyle w:val="a9"/>
                <w:noProof/>
              </w:rPr>
              <w:t xml:space="preserve"> </w:t>
            </w:r>
            <w:r w:rsidR="002942EB" w:rsidRPr="000F45CD">
              <w:rPr>
                <w:rStyle w:val="a9"/>
                <w:noProof/>
              </w:rPr>
              <w:t>绪论</w:t>
            </w:r>
            <w:r w:rsidR="002942EB">
              <w:rPr>
                <w:noProof/>
                <w:webHidden/>
              </w:rPr>
              <w:tab/>
            </w:r>
            <w:r w:rsidR="002942EB">
              <w:rPr>
                <w:noProof/>
                <w:webHidden/>
              </w:rPr>
              <w:fldChar w:fldCharType="begin"/>
            </w:r>
            <w:r w:rsidR="002942EB">
              <w:rPr>
                <w:noProof/>
                <w:webHidden/>
              </w:rPr>
              <w:instrText xml:space="preserve"> PAGEREF _Toc33123538 \h </w:instrText>
            </w:r>
            <w:r w:rsidR="002942EB">
              <w:rPr>
                <w:noProof/>
                <w:webHidden/>
              </w:rPr>
            </w:r>
            <w:r w:rsidR="002942EB">
              <w:rPr>
                <w:noProof/>
                <w:webHidden/>
              </w:rPr>
              <w:fldChar w:fldCharType="separate"/>
            </w:r>
            <w:r w:rsidR="002942EB">
              <w:rPr>
                <w:noProof/>
                <w:webHidden/>
              </w:rPr>
              <w:t>1</w:t>
            </w:r>
            <w:r w:rsidR="002942EB">
              <w:rPr>
                <w:noProof/>
                <w:webHidden/>
              </w:rPr>
              <w:fldChar w:fldCharType="end"/>
            </w:r>
          </w:hyperlink>
        </w:p>
        <w:p w:rsidR="002942EB" w:rsidRDefault="000D153C">
          <w:pPr>
            <w:pStyle w:val="TOC2"/>
            <w:ind w:left="480"/>
            <w:rPr>
              <w:rFonts w:asciiTheme="minorHAnsi" w:eastAsiaTheme="minorEastAsia" w:hAnsiTheme="minorHAnsi" w:cstheme="minorBidi"/>
              <w:noProof/>
              <w:sz w:val="21"/>
              <w:szCs w:val="22"/>
            </w:rPr>
          </w:pPr>
          <w:hyperlink w:anchor="_Toc33123539" w:history="1">
            <w:r w:rsidR="002942EB" w:rsidRPr="000F45CD">
              <w:rPr>
                <w:rStyle w:val="a9"/>
                <w:noProof/>
              </w:rPr>
              <w:t xml:space="preserve">1.1 </w:t>
            </w:r>
            <w:r w:rsidR="002942EB" w:rsidRPr="000F45CD">
              <w:rPr>
                <w:rStyle w:val="a9"/>
                <w:noProof/>
              </w:rPr>
              <w:t>研究背景与意义</w:t>
            </w:r>
            <w:r w:rsidR="002942EB" w:rsidRPr="000F45CD">
              <w:rPr>
                <w:rStyle w:val="a9"/>
                <w:noProof/>
              </w:rPr>
              <w:t>(6537)</w:t>
            </w:r>
            <w:r w:rsidR="002942EB">
              <w:rPr>
                <w:noProof/>
                <w:webHidden/>
              </w:rPr>
              <w:tab/>
            </w:r>
            <w:r w:rsidR="002942EB">
              <w:rPr>
                <w:noProof/>
                <w:webHidden/>
              </w:rPr>
              <w:fldChar w:fldCharType="begin"/>
            </w:r>
            <w:r w:rsidR="002942EB">
              <w:rPr>
                <w:noProof/>
                <w:webHidden/>
              </w:rPr>
              <w:instrText xml:space="preserve"> PAGEREF _Toc33123539 \h </w:instrText>
            </w:r>
            <w:r w:rsidR="002942EB">
              <w:rPr>
                <w:noProof/>
                <w:webHidden/>
              </w:rPr>
            </w:r>
            <w:r w:rsidR="002942EB">
              <w:rPr>
                <w:noProof/>
                <w:webHidden/>
              </w:rPr>
              <w:fldChar w:fldCharType="separate"/>
            </w:r>
            <w:r w:rsidR="002942EB">
              <w:rPr>
                <w:noProof/>
                <w:webHidden/>
              </w:rPr>
              <w:t>1</w:t>
            </w:r>
            <w:r w:rsidR="002942EB">
              <w:rPr>
                <w:noProof/>
                <w:webHidden/>
              </w:rPr>
              <w:fldChar w:fldCharType="end"/>
            </w:r>
          </w:hyperlink>
        </w:p>
        <w:p w:rsidR="002942EB" w:rsidRDefault="000D153C">
          <w:pPr>
            <w:pStyle w:val="TOC2"/>
            <w:ind w:left="480"/>
            <w:rPr>
              <w:rFonts w:asciiTheme="minorHAnsi" w:eastAsiaTheme="minorEastAsia" w:hAnsiTheme="minorHAnsi" w:cstheme="minorBidi"/>
              <w:noProof/>
              <w:sz w:val="21"/>
              <w:szCs w:val="22"/>
            </w:rPr>
          </w:pPr>
          <w:hyperlink w:anchor="_Toc33123540" w:history="1">
            <w:r w:rsidR="002942EB" w:rsidRPr="000F45CD">
              <w:rPr>
                <w:rStyle w:val="a9"/>
                <w:noProof/>
              </w:rPr>
              <w:t xml:space="preserve">1.2 </w:t>
            </w:r>
            <w:r w:rsidR="002942EB" w:rsidRPr="000F45CD">
              <w:rPr>
                <w:rStyle w:val="a9"/>
                <w:noProof/>
              </w:rPr>
              <w:t>国内外研究现状</w:t>
            </w:r>
            <w:r w:rsidR="002942EB">
              <w:rPr>
                <w:noProof/>
                <w:webHidden/>
              </w:rPr>
              <w:tab/>
            </w:r>
            <w:r w:rsidR="002942EB">
              <w:rPr>
                <w:noProof/>
                <w:webHidden/>
              </w:rPr>
              <w:fldChar w:fldCharType="begin"/>
            </w:r>
            <w:r w:rsidR="002942EB">
              <w:rPr>
                <w:noProof/>
                <w:webHidden/>
              </w:rPr>
              <w:instrText xml:space="preserve"> PAGEREF _Toc33123540 \h </w:instrText>
            </w:r>
            <w:r w:rsidR="002942EB">
              <w:rPr>
                <w:noProof/>
                <w:webHidden/>
              </w:rPr>
            </w:r>
            <w:r w:rsidR="002942EB">
              <w:rPr>
                <w:noProof/>
                <w:webHidden/>
              </w:rPr>
              <w:fldChar w:fldCharType="separate"/>
            </w:r>
            <w:r w:rsidR="002942EB">
              <w:rPr>
                <w:noProof/>
                <w:webHidden/>
              </w:rPr>
              <w:t>3</w:t>
            </w:r>
            <w:r w:rsidR="002942EB">
              <w:rPr>
                <w:noProof/>
                <w:webHidden/>
              </w:rPr>
              <w:fldChar w:fldCharType="end"/>
            </w:r>
          </w:hyperlink>
        </w:p>
        <w:p w:rsidR="002942EB" w:rsidRDefault="000D153C">
          <w:pPr>
            <w:pStyle w:val="TOC3"/>
            <w:tabs>
              <w:tab w:val="right" w:leader="dot" w:pos="8296"/>
            </w:tabs>
            <w:ind w:left="960"/>
            <w:rPr>
              <w:rFonts w:asciiTheme="minorHAnsi" w:eastAsiaTheme="minorEastAsia" w:hAnsiTheme="minorHAnsi" w:cstheme="minorBidi"/>
              <w:iCs w:val="0"/>
              <w:noProof/>
              <w:sz w:val="21"/>
              <w:szCs w:val="22"/>
            </w:rPr>
          </w:pPr>
          <w:hyperlink w:anchor="_Toc33123541" w:history="1">
            <w:r w:rsidR="002942EB" w:rsidRPr="000F45CD">
              <w:rPr>
                <w:rStyle w:val="a9"/>
                <w:noProof/>
              </w:rPr>
              <w:t xml:space="preserve">1.2.1 </w:t>
            </w:r>
            <w:r w:rsidR="002942EB" w:rsidRPr="000F45CD">
              <w:rPr>
                <w:rStyle w:val="a9"/>
                <w:noProof/>
              </w:rPr>
              <w:t>全景视频视口预测研究现状</w:t>
            </w:r>
            <w:r w:rsidR="002942EB">
              <w:rPr>
                <w:noProof/>
                <w:webHidden/>
              </w:rPr>
              <w:tab/>
            </w:r>
            <w:r w:rsidR="002942EB">
              <w:rPr>
                <w:noProof/>
                <w:webHidden/>
              </w:rPr>
              <w:fldChar w:fldCharType="begin"/>
            </w:r>
            <w:r w:rsidR="002942EB">
              <w:rPr>
                <w:noProof/>
                <w:webHidden/>
              </w:rPr>
              <w:instrText xml:space="preserve"> PAGEREF _Toc33123541 \h </w:instrText>
            </w:r>
            <w:r w:rsidR="002942EB">
              <w:rPr>
                <w:noProof/>
                <w:webHidden/>
              </w:rPr>
            </w:r>
            <w:r w:rsidR="002942EB">
              <w:rPr>
                <w:noProof/>
                <w:webHidden/>
              </w:rPr>
              <w:fldChar w:fldCharType="separate"/>
            </w:r>
            <w:r w:rsidR="002942EB">
              <w:rPr>
                <w:noProof/>
                <w:webHidden/>
              </w:rPr>
              <w:t>3</w:t>
            </w:r>
            <w:r w:rsidR="002942EB">
              <w:rPr>
                <w:noProof/>
                <w:webHidden/>
              </w:rPr>
              <w:fldChar w:fldCharType="end"/>
            </w:r>
          </w:hyperlink>
        </w:p>
        <w:p w:rsidR="002942EB" w:rsidRDefault="000D153C">
          <w:pPr>
            <w:pStyle w:val="TOC3"/>
            <w:tabs>
              <w:tab w:val="right" w:leader="dot" w:pos="8296"/>
            </w:tabs>
            <w:ind w:left="960"/>
            <w:rPr>
              <w:rFonts w:asciiTheme="minorHAnsi" w:eastAsiaTheme="minorEastAsia" w:hAnsiTheme="minorHAnsi" w:cstheme="minorBidi"/>
              <w:iCs w:val="0"/>
              <w:noProof/>
              <w:sz w:val="21"/>
              <w:szCs w:val="22"/>
            </w:rPr>
          </w:pPr>
          <w:hyperlink w:anchor="_Toc33123542" w:history="1">
            <w:r w:rsidR="002942EB" w:rsidRPr="000F45CD">
              <w:rPr>
                <w:rStyle w:val="a9"/>
                <w:noProof/>
              </w:rPr>
              <w:t>1.2.2  LTE</w:t>
            </w:r>
            <w:r w:rsidR="002942EB" w:rsidRPr="000F45CD">
              <w:rPr>
                <w:rStyle w:val="a9"/>
                <w:noProof/>
              </w:rPr>
              <w:t>资源调度算法研究现状</w:t>
            </w:r>
            <w:r w:rsidR="002942EB">
              <w:rPr>
                <w:noProof/>
                <w:webHidden/>
              </w:rPr>
              <w:tab/>
            </w:r>
            <w:r w:rsidR="002942EB">
              <w:rPr>
                <w:noProof/>
                <w:webHidden/>
              </w:rPr>
              <w:fldChar w:fldCharType="begin"/>
            </w:r>
            <w:r w:rsidR="002942EB">
              <w:rPr>
                <w:noProof/>
                <w:webHidden/>
              </w:rPr>
              <w:instrText xml:space="preserve"> PAGEREF _Toc33123542 \h </w:instrText>
            </w:r>
            <w:r w:rsidR="002942EB">
              <w:rPr>
                <w:noProof/>
                <w:webHidden/>
              </w:rPr>
            </w:r>
            <w:r w:rsidR="002942EB">
              <w:rPr>
                <w:noProof/>
                <w:webHidden/>
              </w:rPr>
              <w:fldChar w:fldCharType="separate"/>
            </w:r>
            <w:r w:rsidR="002942EB">
              <w:rPr>
                <w:noProof/>
                <w:webHidden/>
              </w:rPr>
              <w:t>5</w:t>
            </w:r>
            <w:r w:rsidR="002942EB">
              <w:rPr>
                <w:noProof/>
                <w:webHidden/>
              </w:rPr>
              <w:fldChar w:fldCharType="end"/>
            </w:r>
          </w:hyperlink>
        </w:p>
        <w:p w:rsidR="002942EB" w:rsidRDefault="000D153C">
          <w:pPr>
            <w:pStyle w:val="TOC2"/>
            <w:ind w:left="480"/>
            <w:rPr>
              <w:rFonts w:asciiTheme="minorHAnsi" w:eastAsiaTheme="minorEastAsia" w:hAnsiTheme="minorHAnsi" w:cstheme="minorBidi"/>
              <w:noProof/>
              <w:sz w:val="21"/>
              <w:szCs w:val="22"/>
            </w:rPr>
          </w:pPr>
          <w:hyperlink w:anchor="_Toc33123543" w:history="1">
            <w:r w:rsidR="002942EB" w:rsidRPr="000F45CD">
              <w:rPr>
                <w:rStyle w:val="a9"/>
                <w:noProof/>
              </w:rPr>
              <w:t xml:space="preserve">1.3 </w:t>
            </w:r>
            <w:r w:rsidR="002942EB" w:rsidRPr="000F45CD">
              <w:rPr>
                <w:rStyle w:val="a9"/>
                <w:noProof/>
              </w:rPr>
              <w:t>主要研究内容</w:t>
            </w:r>
            <w:r w:rsidR="002942EB">
              <w:rPr>
                <w:noProof/>
                <w:webHidden/>
              </w:rPr>
              <w:tab/>
            </w:r>
            <w:r w:rsidR="002942EB">
              <w:rPr>
                <w:noProof/>
                <w:webHidden/>
              </w:rPr>
              <w:fldChar w:fldCharType="begin"/>
            </w:r>
            <w:r w:rsidR="002942EB">
              <w:rPr>
                <w:noProof/>
                <w:webHidden/>
              </w:rPr>
              <w:instrText xml:space="preserve"> PAGEREF _Toc33123543 \h </w:instrText>
            </w:r>
            <w:r w:rsidR="002942EB">
              <w:rPr>
                <w:noProof/>
                <w:webHidden/>
              </w:rPr>
            </w:r>
            <w:r w:rsidR="002942EB">
              <w:rPr>
                <w:noProof/>
                <w:webHidden/>
              </w:rPr>
              <w:fldChar w:fldCharType="separate"/>
            </w:r>
            <w:r w:rsidR="002942EB">
              <w:rPr>
                <w:noProof/>
                <w:webHidden/>
              </w:rPr>
              <w:t>7</w:t>
            </w:r>
            <w:r w:rsidR="002942EB">
              <w:rPr>
                <w:noProof/>
                <w:webHidden/>
              </w:rPr>
              <w:fldChar w:fldCharType="end"/>
            </w:r>
          </w:hyperlink>
        </w:p>
        <w:p w:rsidR="002942EB" w:rsidRDefault="000D153C">
          <w:pPr>
            <w:pStyle w:val="TOC2"/>
            <w:ind w:left="480"/>
            <w:rPr>
              <w:rFonts w:asciiTheme="minorHAnsi" w:eastAsiaTheme="minorEastAsia" w:hAnsiTheme="minorHAnsi" w:cstheme="minorBidi"/>
              <w:noProof/>
              <w:sz w:val="21"/>
              <w:szCs w:val="22"/>
            </w:rPr>
          </w:pPr>
          <w:hyperlink w:anchor="_Toc33123544" w:history="1">
            <w:r w:rsidR="002942EB" w:rsidRPr="000F45CD">
              <w:rPr>
                <w:rStyle w:val="a9"/>
                <w:noProof/>
              </w:rPr>
              <w:t xml:space="preserve">1.4 </w:t>
            </w:r>
            <w:r w:rsidR="002942EB" w:rsidRPr="000F45CD">
              <w:rPr>
                <w:rStyle w:val="a9"/>
                <w:noProof/>
              </w:rPr>
              <w:t>本文组织结构</w:t>
            </w:r>
            <w:r w:rsidR="002942EB">
              <w:rPr>
                <w:noProof/>
                <w:webHidden/>
              </w:rPr>
              <w:tab/>
            </w:r>
            <w:r w:rsidR="002942EB">
              <w:rPr>
                <w:noProof/>
                <w:webHidden/>
              </w:rPr>
              <w:fldChar w:fldCharType="begin"/>
            </w:r>
            <w:r w:rsidR="002942EB">
              <w:rPr>
                <w:noProof/>
                <w:webHidden/>
              </w:rPr>
              <w:instrText xml:space="preserve"> PAGEREF _Toc33123544 \h </w:instrText>
            </w:r>
            <w:r w:rsidR="002942EB">
              <w:rPr>
                <w:noProof/>
                <w:webHidden/>
              </w:rPr>
            </w:r>
            <w:r w:rsidR="002942EB">
              <w:rPr>
                <w:noProof/>
                <w:webHidden/>
              </w:rPr>
              <w:fldChar w:fldCharType="separate"/>
            </w:r>
            <w:r w:rsidR="002942EB">
              <w:rPr>
                <w:noProof/>
                <w:webHidden/>
              </w:rPr>
              <w:t>7</w:t>
            </w:r>
            <w:r w:rsidR="002942EB">
              <w:rPr>
                <w:noProof/>
                <w:webHidden/>
              </w:rPr>
              <w:fldChar w:fldCharType="end"/>
            </w:r>
          </w:hyperlink>
        </w:p>
        <w:p w:rsidR="002942EB" w:rsidRDefault="000D153C">
          <w:pPr>
            <w:pStyle w:val="TOC1"/>
            <w:tabs>
              <w:tab w:val="right" w:leader="dot" w:pos="8296"/>
            </w:tabs>
            <w:rPr>
              <w:rFonts w:asciiTheme="minorHAnsi" w:eastAsiaTheme="minorEastAsia" w:hAnsiTheme="minorHAnsi" w:cstheme="minorBidi"/>
              <w:bCs w:val="0"/>
              <w:noProof/>
              <w:sz w:val="21"/>
              <w:szCs w:val="22"/>
            </w:rPr>
          </w:pPr>
          <w:hyperlink w:anchor="_Toc33123545" w:history="1">
            <w:r w:rsidR="002942EB" w:rsidRPr="000F45CD">
              <w:rPr>
                <w:rStyle w:val="a9"/>
                <w:noProof/>
              </w:rPr>
              <w:t>第二章</w:t>
            </w:r>
            <w:r w:rsidR="002942EB" w:rsidRPr="000F45CD">
              <w:rPr>
                <w:rStyle w:val="a9"/>
                <w:noProof/>
              </w:rPr>
              <w:t xml:space="preserve"> </w:t>
            </w:r>
            <w:r w:rsidR="002942EB" w:rsidRPr="000F45CD">
              <w:rPr>
                <w:rStyle w:val="a9"/>
                <w:noProof/>
              </w:rPr>
              <w:t>基于历史观看轨迹的视口预测算法</w:t>
            </w:r>
            <w:r w:rsidR="002942EB">
              <w:rPr>
                <w:noProof/>
                <w:webHidden/>
              </w:rPr>
              <w:tab/>
            </w:r>
            <w:r w:rsidR="002942EB">
              <w:rPr>
                <w:noProof/>
                <w:webHidden/>
              </w:rPr>
              <w:fldChar w:fldCharType="begin"/>
            </w:r>
            <w:r w:rsidR="002942EB">
              <w:rPr>
                <w:noProof/>
                <w:webHidden/>
              </w:rPr>
              <w:instrText xml:space="preserve"> PAGEREF _Toc33123545 \h </w:instrText>
            </w:r>
            <w:r w:rsidR="002942EB">
              <w:rPr>
                <w:noProof/>
                <w:webHidden/>
              </w:rPr>
            </w:r>
            <w:r w:rsidR="002942EB">
              <w:rPr>
                <w:noProof/>
                <w:webHidden/>
              </w:rPr>
              <w:fldChar w:fldCharType="separate"/>
            </w:r>
            <w:r w:rsidR="002942EB">
              <w:rPr>
                <w:noProof/>
                <w:webHidden/>
              </w:rPr>
              <w:t>9</w:t>
            </w:r>
            <w:r w:rsidR="002942EB">
              <w:rPr>
                <w:noProof/>
                <w:webHidden/>
              </w:rPr>
              <w:fldChar w:fldCharType="end"/>
            </w:r>
          </w:hyperlink>
        </w:p>
        <w:p w:rsidR="002942EB" w:rsidRDefault="000D153C">
          <w:pPr>
            <w:pStyle w:val="TOC2"/>
            <w:ind w:left="480"/>
            <w:rPr>
              <w:rFonts w:asciiTheme="minorHAnsi" w:eastAsiaTheme="minorEastAsia" w:hAnsiTheme="minorHAnsi" w:cstheme="minorBidi"/>
              <w:noProof/>
              <w:sz w:val="21"/>
              <w:szCs w:val="22"/>
            </w:rPr>
          </w:pPr>
          <w:hyperlink w:anchor="_Toc33123546" w:history="1">
            <w:r w:rsidR="002942EB" w:rsidRPr="000F45CD">
              <w:rPr>
                <w:rStyle w:val="a9"/>
                <w:noProof/>
              </w:rPr>
              <w:t xml:space="preserve">2.1 </w:t>
            </w:r>
            <w:r w:rsidR="002942EB" w:rsidRPr="000F45CD">
              <w:rPr>
                <w:rStyle w:val="a9"/>
                <w:noProof/>
              </w:rPr>
              <w:t>视口预测相关技术</w:t>
            </w:r>
            <w:r w:rsidR="002942EB">
              <w:rPr>
                <w:noProof/>
                <w:webHidden/>
              </w:rPr>
              <w:tab/>
            </w:r>
            <w:r w:rsidR="002942EB">
              <w:rPr>
                <w:noProof/>
                <w:webHidden/>
              </w:rPr>
              <w:fldChar w:fldCharType="begin"/>
            </w:r>
            <w:r w:rsidR="002942EB">
              <w:rPr>
                <w:noProof/>
                <w:webHidden/>
              </w:rPr>
              <w:instrText xml:space="preserve"> PAGEREF _Toc33123546 \h </w:instrText>
            </w:r>
            <w:r w:rsidR="002942EB">
              <w:rPr>
                <w:noProof/>
                <w:webHidden/>
              </w:rPr>
            </w:r>
            <w:r w:rsidR="002942EB">
              <w:rPr>
                <w:noProof/>
                <w:webHidden/>
              </w:rPr>
              <w:fldChar w:fldCharType="separate"/>
            </w:r>
            <w:r w:rsidR="002942EB">
              <w:rPr>
                <w:noProof/>
                <w:webHidden/>
              </w:rPr>
              <w:t>9</w:t>
            </w:r>
            <w:r w:rsidR="002942EB">
              <w:rPr>
                <w:noProof/>
                <w:webHidden/>
              </w:rPr>
              <w:fldChar w:fldCharType="end"/>
            </w:r>
          </w:hyperlink>
        </w:p>
        <w:p w:rsidR="002942EB" w:rsidRDefault="000D153C">
          <w:pPr>
            <w:pStyle w:val="TOC3"/>
            <w:tabs>
              <w:tab w:val="right" w:leader="dot" w:pos="8296"/>
            </w:tabs>
            <w:ind w:left="960"/>
            <w:rPr>
              <w:rFonts w:asciiTheme="minorHAnsi" w:eastAsiaTheme="minorEastAsia" w:hAnsiTheme="minorHAnsi" w:cstheme="minorBidi"/>
              <w:iCs w:val="0"/>
              <w:noProof/>
              <w:sz w:val="21"/>
              <w:szCs w:val="22"/>
            </w:rPr>
          </w:pPr>
          <w:hyperlink w:anchor="_Toc33123547" w:history="1">
            <w:r w:rsidR="002942EB" w:rsidRPr="000F45CD">
              <w:rPr>
                <w:rStyle w:val="a9"/>
                <w:noProof/>
              </w:rPr>
              <w:t xml:space="preserve">2.1.1 </w:t>
            </w:r>
            <w:r w:rsidR="002942EB" w:rsidRPr="000F45CD">
              <w:rPr>
                <w:rStyle w:val="a9"/>
                <w:noProof/>
              </w:rPr>
              <w:t>相关定义</w:t>
            </w:r>
            <w:r w:rsidR="002942EB">
              <w:rPr>
                <w:noProof/>
                <w:webHidden/>
              </w:rPr>
              <w:tab/>
            </w:r>
            <w:r w:rsidR="002942EB">
              <w:rPr>
                <w:noProof/>
                <w:webHidden/>
              </w:rPr>
              <w:fldChar w:fldCharType="begin"/>
            </w:r>
            <w:r w:rsidR="002942EB">
              <w:rPr>
                <w:noProof/>
                <w:webHidden/>
              </w:rPr>
              <w:instrText xml:space="preserve"> PAGEREF _Toc33123547 \h </w:instrText>
            </w:r>
            <w:r w:rsidR="002942EB">
              <w:rPr>
                <w:noProof/>
                <w:webHidden/>
              </w:rPr>
            </w:r>
            <w:r w:rsidR="002942EB">
              <w:rPr>
                <w:noProof/>
                <w:webHidden/>
              </w:rPr>
              <w:fldChar w:fldCharType="separate"/>
            </w:r>
            <w:r w:rsidR="002942EB">
              <w:rPr>
                <w:noProof/>
                <w:webHidden/>
              </w:rPr>
              <w:t>9</w:t>
            </w:r>
            <w:r w:rsidR="002942EB">
              <w:rPr>
                <w:noProof/>
                <w:webHidden/>
              </w:rPr>
              <w:fldChar w:fldCharType="end"/>
            </w:r>
          </w:hyperlink>
        </w:p>
        <w:p w:rsidR="002942EB" w:rsidRDefault="000D153C">
          <w:pPr>
            <w:pStyle w:val="TOC3"/>
            <w:tabs>
              <w:tab w:val="right" w:leader="dot" w:pos="8296"/>
            </w:tabs>
            <w:ind w:left="960"/>
            <w:rPr>
              <w:rFonts w:asciiTheme="minorHAnsi" w:eastAsiaTheme="minorEastAsia" w:hAnsiTheme="minorHAnsi" w:cstheme="minorBidi"/>
              <w:iCs w:val="0"/>
              <w:noProof/>
              <w:sz w:val="21"/>
              <w:szCs w:val="22"/>
            </w:rPr>
          </w:pPr>
          <w:hyperlink w:anchor="_Toc33123548" w:history="1">
            <w:r w:rsidR="002942EB" w:rsidRPr="000F45CD">
              <w:rPr>
                <w:rStyle w:val="a9"/>
                <w:noProof/>
              </w:rPr>
              <w:t xml:space="preserve">2.1.2 </w:t>
            </w:r>
            <w:r w:rsidR="002942EB" w:rsidRPr="000F45CD">
              <w:rPr>
                <w:rStyle w:val="a9"/>
                <w:noProof/>
              </w:rPr>
              <w:t>常用预测模型</w:t>
            </w:r>
            <w:r w:rsidR="002942EB">
              <w:rPr>
                <w:noProof/>
                <w:webHidden/>
              </w:rPr>
              <w:tab/>
            </w:r>
            <w:r w:rsidR="002942EB">
              <w:rPr>
                <w:noProof/>
                <w:webHidden/>
              </w:rPr>
              <w:fldChar w:fldCharType="begin"/>
            </w:r>
            <w:r w:rsidR="002942EB">
              <w:rPr>
                <w:noProof/>
                <w:webHidden/>
              </w:rPr>
              <w:instrText xml:space="preserve"> PAGEREF _Toc33123548 \h </w:instrText>
            </w:r>
            <w:r w:rsidR="002942EB">
              <w:rPr>
                <w:noProof/>
                <w:webHidden/>
              </w:rPr>
            </w:r>
            <w:r w:rsidR="002942EB">
              <w:rPr>
                <w:noProof/>
                <w:webHidden/>
              </w:rPr>
              <w:fldChar w:fldCharType="separate"/>
            </w:r>
            <w:r w:rsidR="002942EB">
              <w:rPr>
                <w:noProof/>
                <w:webHidden/>
              </w:rPr>
              <w:t>12</w:t>
            </w:r>
            <w:r w:rsidR="002942EB">
              <w:rPr>
                <w:noProof/>
                <w:webHidden/>
              </w:rPr>
              <w:fldChar w:fldCharType="end"/>
            </w:r>
          </w:hyperlink>
        </w:p>
        <w:p w:rsidR="002942EB" w:rsidRDefault="000D153C">
          <w:pPr>
            <w:pStyle w:val="TOC2"/>
            <w:ind w:left="480"/>
            <w:rPr>
              <w:rFonts w:asciiTheme="minorHAnsi" w:eastAsiaTheme="minorEastAsia" w:hAnsiTheme="minorHAnsi" w:cstheme="minorBidi"/>
              <w:noProof/>
              <w:sz w:val="21"/>
              <w:szCs w:val="22"/>
            </w:rPr>
          </w:pPr>
          <w:hyperlink w:anchor="_Toc33123549" w:history="1">
            <w:r w:rsidR="002942EB" w:rsidRPr="000F45CD">
              <w:rPr>
                <w:rStyle w:val="a9"/>
                <w:noProof/>
              </w:rPr>
              <w:t xml:space="preserve">2.2 </w:t>
            </w:r>
            <w:r w:rsidR="002942EB" w:rsidRPr="000F45CD">
              <w:rPr>
                <w:rStyle w:val="a9"/>
                <w:noProof/>
              </w:rPr>
              <w:t>基于历史观看轨迹的视口预测算法</w:t>
            </w:r>
            <w:r w:rsidR="002942EB">
              <w:rPr>
                <w:noProof/>
                <w:webHidden/>
              </w:rPr>
              <w:tab/>
            </w:r>
            <w:r w:rsidR="002942EB">
              <w:rPr>
                <w:noProof/>
                <w:webHidden/>
              </w:rPr>
              <w:fldChar w:fldCharType="begin"/>
            </w:r>
            <w:r w:rsidR="002942EB">
              <w:rPr>
                <w:noProof/>
                <w:webHidden/>
              </w:rPr>
              <w:instrText xml:space="preserve"> PAGEREF _Toc33123549 \h </w:instrText>
            </w:r>
            <w:r w:rsidR="002942EB">
              <w:rPr>
                <w:noProof/>
                <w:webHidden/>
              </w:rPr>
            </w:r>
            <w:r w:rsidR="002942EB">
              <w:rPr>
                <w:noProof/>
                <w:webHidden/>
              </w:rPr>
              <w:fldChar w:fldCharType="separate"/>
            </w:r>
            <w:r w:rsidR="002942EB">
              <w:rPr>
                <w:noProof/>
                <w:webHidden/>
              </w:rPr>
              <w:t>16</w:t>
            </w:r>
            <w:r w:rsidR="002942EB">
              <w:rPr>
                <w:noProof/>
                <w:webHidden/>
              </w:rPr>
              <w:fldChar w:fldCharType="end"/>
            </w:r>
          </w:hyperlink>
        </w:p>
        <w:p w:rsidR="002942EB" w:rsidRDefault="000D153C">
          <w:pPr>
            <w:pStyle w:val="TOC3"/>
            <w:tabs>
              <w:tab w:val="right" w:leader="dot" w:pos="8296"/>
            </w:tabs>
            <w:ind w:left="960"/>
            <w:rPr>
              <w:rFonts w:asciiTheme="minorHAnsi" w:eastAsiaTheme="minorEastAsia" w:hAnsiTheme="minorHAnsi" w:cstheme="minorBidi"/>
              <w:iCs w:val="0"/>
              <w:noProof/>
              <w:sz w:val="21"/>
              <w:szCs w:val="22"/>
            </w:rPr>
          </w:pPr>
          <w:hyperlink w:anchor="_Toc33123550" w:history="1">
            <w:r w:rsidR="002942EB" w:rsidRPr="000F45CD">
              <w:rPr>
                <w:rStyle w:val="a9"/>
                <w:noProof/>
              </w:rPr>
              <w:t xml:space="preserve">2.2.1 </w:t>
            </w:r>
            <w:r w:rsidR="002942EB" w:rsidRPr="000F45CD">
              <w:rPr>
                <w:rStyle w:val="a9"/>
                <w:noProof/>
              </w:rPr>
              <w:t>数据集介绍</w:t>
            </w:r>
            <w:r w:rsidR="002942EB">
              <w:rPr>
                <w:noProof/>
                <w:webHidden/>
              </w:rPr>
              <w:tab/>
            </w:r>
            <w:r w:rsidR="002942EB">
              <w:rPr>
                <w:noProof/>
                <w:webHidden/>
              </w:rPr>
              <w:fldChar w:fldCharType="begin"/>
            </w:r>
            <w:r w:rsidR="002942EB">
              <w:rPr>
                <w:noProof/>
                <w:webHidden/>
              </w:rPr>
              <w:instrText xml:space="preserve"> PAGEREF _Toc33123550 \h </w:instrText>
            </w:r>
            <w:r w:rsidR="002942EB">
              <w:rPr>
                <w:noProof/>
                <w:webHidden/>
              </w:rPr>
            </w:r>
            <w:r w:rsidR="002942EB">
              <w:rPr>
                <w:noProof/>
                <w:webHidden/>
              </w:rPr>
              <w:fldChar w:fldCharType="separate"/>
            </w:r>
            <w:r w:rsidR="002942EB">
              <w:rPr>
                <w:noProof/>
                <w:webHidden/>
              </w:rPr>
              <w:t>16</w:t>
            </w:r>
            <w:r w:rsidR="002942EB">
              <w:rPr>
                <w:noProof/>
                <w:webHidden/>
              </w:rPr>
              <w:fldChar w:fldCharType="end"/>
            </w:r>
          </w:hyperlink>
        </w:p>
        <w:p w:rsidR="002942EB" w:rsidRDefault="000D153C">
          <w:pPr>
            <w:pStyle w:val="TOC3"/>
            <w:tabs>
              <w:tab w:val="right" w:leader="dot" w:pos="8296"/>
            </w:tabs>
            <w:ind w:left="960"/>
            <w:rPr>
              <w:rFonts w:asciiTheme="minorHAnsi" w:eastAsiaTheme="minorEastAsia" w:hAnsiTheme="minorHAnsi" w:cstheme="minorBidi"/>
              <w:iCs w:val="0"/>
              <w:noProof/>
              <w:sz w:val="21"/>
              <w:szCs w:val="22"/>
            </w:rPr>
          </w:pPr>
          <w:hyperlink w:anchor="_Toc33123551" w:history="1">
            <w:r w:rsidR="002942EB" w:rsidRPr="000F45CD">
              <w:rPr>
                <w:rStyle w:val="a9"/>
                <w:noProof/>
              </w:rPr>
              <w:t>2.2.2 LSTM</w:t>
            </w:r>
            <w:r w:rsidR="002942EB" w:rsidRPr="000F45CD">
              <w:rPr>
                <w:rStyle w:val="a9"/>
                <w:noProof/>
              </w:rPr>
              <w:t>介绍</w:t>
            </w:r>
            <w:r w:rsidR="002942EB">
              <w:rPr>
                <w:noProof/>
                <w:webHidden/>
              </w:rPr>
              <w:tab/>
            </w:r>
            <w:r w:rsidR="002942EB">
              <w:rPr>
                <w:noProof/>
                <w:webHidden/>
              </w:rPr>
              <w:fldChar w:fldCharType="begin"/>
            </w:r>
            <w:r w:rsidR="002942EB">
              <w:rPr>
                <w:noProof/>
                <w:webHidden/>
              </w:rPr>
              <w:instrText xml:space="preserve"> PAGEREF _Toc33123551 \h </w:instrText>
            </w:r>
            <w:r w:rsidR="002942EB">
              <w:rPr>
                <w:noProof/>
                <w:webHidden/>
              </w:rPr>
            </w:r>
            <w:r w:rsidR="002942EB">
              <w:rPr>
                <w:noProof/>
                <w:webHidden/>
              </w:rPr>
              <w:fldChar w:fldCharType="separate"/>
            </w:r>
            <w:r w:rsidR="002942EB">
              <w:rPr>
                <w:noProof/>
                <w:webHidden/>
              </w:rPr>
              <w:t>16</w:t>
            </w:r>
            <w:r w:rsidR="002942EB">
              <w:rPr>
                <w:noProof/>
                <w:webHidden/>
              </w:rPr>
              <w:fldChar w:fldCharType="end"/>
            </w:r>
          </w:hyperlink>
        </w:p>
        <w:p w:rsidR="002942EB" w:rsidRDefault="000D153C">
          <w:pPr>
            <w:pStyle w:val="TOC3"/>
            <w:tabs>
              <w:tab w:val="right" w:leader="dot" w:pos="8296"/>
            </w:tabs>
            <w:ind w:left="960"/>
            <w:rPr>
              <w:rFonts w:asciiTheme="minorHAnsi" w:eastAsiaTheme="minorEastAsia" w:hAnsiTheme="minorHAnsi" w:cstheme="minorBidi"/>
              <w:iCs w:val="0"/>
              <w:noProof/>
              <w:sz w:val="21"/>
              <w:szCs w:val="22"/>
            </w:rPr>
          </w:pPr>
          <w:hyperlink w:anchor="_Toc33123552" w:history="1">
            <w:r w:rsidR="002942EB" w:rsidRPr="000F45CD">
              <w:rPr>
                <w:rStyle w:val="a9"/>
                <w:noProof/>
              </w:rPr>
              <w:t xml:space="preserve">2.2.3 </w:t>
            </w:r>
            <w:r w:rsidR="002942EB" w:rsidRPr="000F45CD">
              <w:rPr>
                <w:rStyle w:val="a9"/>
                <w:noProof/>
              </w:rPr>
              <w:t>视口预测模型</w:t>
            </w:r>
            <w:r w:rsidR="002942EB">
              <w:rPr>
                <w:noProof/>
                <w:webHidden/>
              </w:rPr>
              <w:tab/>
            </w:r>
            <w:r w:rsidR="002942EB">
              <w:rPr>
                <w:noProof/>
                <w:webHidden/>
              </w:rPr>
              <w:fldChar w:fldCharType="begin"/>
            </w:r>
            <w:r w:rsidR="002942EB">
              <w:rPr>
                <w:noProof/>
                <w:webHidden/>
              </w:rPr>
              <w:instrText xml:space="preserve"> PAGEREF _Toc33123552 \h </w:instrText>
            </w:r>
            <w:r w:rsidR="002942EB">
              <w:rPr>
                <w:noProof/>
                <w:webHidden/>
              </w:rPr>
            </w:r>
            <w:r w:rsidR="002942EB">
              <w:rPr>
                <w:noProof/>
                <w:webHidden/>
              </w:rPr>
              <w:fldChar w:fldCharType="separate"/>
            </w:r>
            <w:r w:rsidR="002942EB">
              <w:rPr>
                <w:noProof/>
                <w:webHidden/>
              </w:rPr>
              <w:t>18</w:t>
            </w:r>
            <w:r w:rsidR="002942EB">
              <w:rPr>
                <w:noProof/>
                <w:webHidden/>
              </w:rPr>
              <w:fldChar w:fldCharType="end"/>
            </w:r>
          </w:hyperlink>
        </w:p>
        <w:p w:rsidR="002942EB" w:rsidRDefault="000D153C">
          <w:pPr>
            <w:pStyle w:val="TOC2"/>
            <w:ind w:left="480"/>
            <w:rPr>
              <w:rFonts w:asciiTheme="minorHAnsi" w:eastAsiaTheme="minorEastAsia" w:hAnsiTheme="minorHAnsi" w:cstheme="minorBidi"/>
              <w:noProof/>
              <w:sz w:val="21"/>
              <w:szCs w:val="22"/>
            </w:rPr>
          </w:pPr>
          <w:hyperlink w:anchor="_Toc33123553" w:history="1">
            <w:r w:rsidR="002942EB" w:rsidRPr="000F45CD">
              <w:rPr>
                <w:rStyle w:val="a9"/>
                <w:noProof/>
              </w:rPr>
              <w:t xml:space="preserve">2.3 </w:t>
            </w:r>
            <w:r w:rsidR="002942EB" w:rsidRPr="000F45CD">
              <w:rPr>
                <w:rStyle w:val="a9"/>
                <w:noProof/>
              </w:rPr>
              <w:t>实验与结果分析</w:t>
            </w:r>
            <w:r w:rsidR="002942EB">
              <w:rPr>
                <w:noProof/>
                <w:webHidden/>
              </w:rPr>
              <w:tab/>
            </w:r>
            <w:r w:rsidR="002942EB">
              <w:rPr>
                <w:noProof/>
                <w:webHidden/>
              </w:rPr>
              <w:fldChar w:fldCharType="begin"/>
            </w:r>
            <w:r w:rsidR="002942EB">
              <w:rPr>
                <w:noProof/>
                <w:webHidden/>
              </w:rPr>
              <w:instrText xml:space="preserve"> PAGEREF _Toc33123553 \h </w:instrText>
            </w:r>
            <w:r w:rsidR="002942EB">
              <w:rPr>
                <w:noProof/>
                <w:webHidden/>
              </w:rPr>
            </w:r>
            <w:r w:rsidR="002942EB">
              <w:rPr>
                <w:noProof/>
                <w:webHidden/>
              </w:rPr>
              <w:fldChar w:fldCharType="separate"/>
            </w:r>
            <w:r w:rsidR="002942EB">
              <w:rPr>
                <w:noProof/>
                <w:webHidden/>
              </w:rPr>
              <w:t>21</w:t>
            </w:r>
            <w:r w:rsidR="002942EB">
              <w:rPr>
                <w:noProof/>
                <w:webHidden/>
              </w:rPr>
              <w:fldChar w:fldCharType="end"/>
            </w:r>
          </w:hyperlink>
        </w:p>
        <w:p w:rsidR="002942EB" w:rsidRDefault="000D153C">
          <w:pPr>
            <w:pStyle w:val="TOC3"/>
            <w:tabs>
              <w:tab w:val="right" w:leader="dot" w:pos="8296"/>
            </w:tabs>
            <w:ind w:left="960"/>
            <w:rPr>
              <w:rFonts w:asciiTheme="minorHAnsi" w:eastAsiaTheme="minorEastAsia" w:hAnsiTheme="minorHAnsi" w:cstheme="minorBidi"/>
              <w:iCs w:val="0"/>
              <w:noProof/>
              <w:sz w:val="21"/>
              <w:szCs w:val="22"/>
            </w:rPr>
          </w:pPr>
          <w:hyperlink w:anchor="_Toc33123554" w:history="1">
            <w:r w:rsidR="002942EB" w:rsidRPr="000F45CD">
              <w:rPr>
                <w:rStyle w:val="a9"/>
                <w:noProof/>
              </w:rPr>
              <w:t xml:space="preserve">2.3.1 </w:t>
            </w:r>
            <w:r w:rsidR="002942EB" w:rsidRPr="000F45CD">
              <w:rPr>
                <w:rStyle w:val="a9"/>
                <w:noProof/>
              </w:rPr>
              <w:t>实验过程</w:t>
            </w:r>
            <w:r w:rsidR="002942EB">
              <w:rPr>
                <w:noProof/>
                <w:webHidden/>
              </w:rPr>
              <w:tab/>
            </w:r>
            <w:r w:rsidR="002942EB">
              <w:rPr>
                <w:noProof/>
                <w:webHidden/>
              </w:rPr>
              <w:fldChar w:fldCharType="begin"/>
            </w:r>
            <w:r w:rsidR="002942EB">
              <w:rPr>
                <w:noProof/>
                <w:webHidden/>
              </w:rPr>
              <w:instrText xml:space="preserve"> PAGEREF _Toc33123554 \h </w:instrText>
            </w:r>
            <w:r w:rsidR="002942EB">
              <w:rPr>
                <w:noProof/>
                <w:webHidden/>
              </w:rPr>
            </w:r>
            <w:r w:rsidR="002942EB">
              <w:rPr>
                <w:noProof/>
                <w:webHidden/>
              </w:rPr>
              <w:fldChar w:fldCharType="separate"/>
            </w:r>
            <w:r w:rsidR="002942EB">
              <w:rPr>
                <w:noProof/>
                <w:webHidden/>
              </w:rPr>
              <w:t>21</w:t>
            </w:r>
            <w:r w:rsidR="002942EB">
              <w:rPr>
                <w:noProof/>
                <w:webHidden/>
              </w:rPr>
              <w:fldChar w:fldCharType="end"/>
            </w:r>
          </w:hyperlink>
        </w:p>
        <w:p w:rsidR="002942EB" w:rsidRDefault="000D153C">
          <w:pPr>
            <w:pStyle w:val="TOC3"/>
            <w:tabs>
              <w:tab w:val="right" w:leader="dot" w:pos="8296"/>
            </w:tabs>
            <w:ind w:left="960"/>
            <w:rPr>
              <w:rFonts w:asciiTheme="minorHAnsi" w:eastAsiaTheme="minorEastAsia" w:hAnsiTheme="minorHAnsi" w:cstheme="minorBidi"/>
              <w:iCs w:val="0"/>
              <w:noProof/>
              <w:sz w:val="21"/>
              <w:szCs w:val="22"/>
            </w:rPr>
          </w:pPr>
          <w:hyperlink w:anchor="_Toc33123555" w:history="1">
            <w:r w:rsidR="002942EB" w:rsidRPr="000F45CD">
              <w:rPr>
                <w:rStyle w:val="a9"/>
                <w:noProof/>
              </w:rPr>
              <w:t xml:space="preserve">2.3.1 </w:t>
            </w:r>
            <w:r w:rsidR="002942EB" w:rsidRPr="000F45CD">
              <w:rPr>
                <w:rStyle w:val="a9"/>
                <w:noProof/>
              </w:rPr>
              <w:t>评价指标</w:t>
            </w:r>
            <w:r w:rsidR="002942EB">
              <w:rPr>
                <w:noProof/>
                <w:webHidden/>
              </w:rPr>
              <w:tab/>
            </w:r>
            <w:r w:rsidR="002942EB">
              <w:rPr>
                <w:noProof/>
                <w:webHidden/>
              </w:rPr>
              <w:fldChar w:fldCharType="begin"/>
            </w:r>
            <w:r w:rsidR="002942EB">
              <w:rPr>
                <w:noProof/>
                <w:webHidden/>
              </w:rPr>
              <w:instrText xml:space="preserve"> PAGEREF _Toc33123555 \h </w:instrText>
            </w:r>
            <w:r w:rsidR="002942EB">
              <w:rPr>
                <w:noProof/>
                <w:webHidden/>
              </w:rPr>
            </w:r>
            <w:r w:rsidR="002942EB">
              <w:rPr>
                <w:noProof/>
                <w:webHidden/>
              </w:rPr>
              <w:fldChar w:fldCharType="separate"/>
            </w:r>
            <w:r w:rsidR="002942EB">
              <w:rPr>
                <w:noProof/>
                <w:webHidden/>
              </w:rPr>
              <w:t>23</w:t>
            </w:r>
            <w:r w:rsidR="002942EB">
              <w:rPr>
                <w:noProof/>
                <w:webHidden/>
              </w:rPr>
              <w:fldChar w:fldCharType="end"/>
            </w:r>
          </w:hyperlink>
        </w:p>
        <w:p w:rsidR="002942EB" w:rsidRDefault="000D153C">
          <w:pPr>
            <w:pStyle w:val="TOC3"/>
            <w:tabs>
              <w:tab w:val="right" w:leader="dot" w:pos="8296"/>
            </w:tabs>
            <w:ind w:left="960"/>
            <w:rPr>
              <w:rFonts w:asciiTheme="minorHAnsi" w:eastAsiaTheme="minorEastAsia" w:hAnsiTheme="minorHAnsi" w:cstheme="minorBidi"/>
              <w:iCs w:val="0"/>
              <w:noProof/>
              <w:sz w:val="21"/>
              <w:szCs w:val="22"/>
            </w:rPr>
          </w:pPr>
          <w:hyperlink w:anchor="_Toc33123556" w:history="1">
            <w:r w:rsidR="002942EB" w:rsidRPr="000F45CD">
              <w:rPr>
                <w:rStyle w:val="a9"/>
                <w:noProof/>
              </w:rPr>
              <w:t xml:space="preserve">2.3.2 </w:t>
            </w:r>
            <w:r w:rsidR="002942EB" w:rsidRPr="000F45CD">
              <w:rPr>
                <w:rStyle w:val="a9"/>
                <w:noProof/>
              </w:rPr>
              <w:t>实验与结果分析</w:t>
            </w:r>
            <w:r w:rsidR="002942EB">
              <w:rPr>
                <w:noProof/>
                <w:webHidden/>
              </w:rPr>
              <w:tab/>
            </w:r>
            <w:r w:rsidR="002942EB">
              <w:rPr>
                <w:noProof/>
                <w:webHidden/>
              </w:rPr>
              <w:fldChar w:fldCharType="begin"/>
            </w:r>
            <w:r w:rsidR="002942EB">
              <w:rPr>
                <w:noProof/>
                <w:webHidden/>
              </w:rPr>
              <w:instrText xml:space="preserve"> PAGEREF _Toc33123556 \h </w:instrText>
            </w:r>
            <w:r w:rsidR="002942EB">
              <w:rPr>
                <w:noProof/>
                <w:webHidden/>
              </w:rPr>
            </w:r>
            <w:r w:rsidR="002942EB">
              <w:rPr>
                <w:noProof/>
                <w:webHidden/>
              </w:rPr>
              <w:fldChar w:fldCharType="separate"/>
            </w:r>
            <w:r w:rsidR="002942EB">
              <w:rPr>
                <w:noProof/>
                <w:webHidden/>
              </w:rPr>
              <w:t>23</w:t>
            </w:r>
            <w:r w:rsidR="002942EB">
              <w:rPr>
                <w:noProof/>
                <w:webHidden/>
              </w:rPr>
              <w:fldChar w:fldCharType="end"/>
            </w:r>
          </w:hyperlink>
        </w:p>
        <w:p w:rsidR="002942EB" w:rsidRDefault="000D153C">
          <w:pPr>
            <w:pStyle w:val="TOC2"/>
            <w:ind w:left="480"/>
            <w:rPr>
              <w:rFonts w:asciiTheme="minorHAnsi" w:eastAsiaTheme="minorEastAsia" w:hAnsiTheme="minorHAnsi" w:cstheme="minorBidi"/>
              <w:noProof/>
              <w:sz w:val="21"/>
              <w:szCs w:val="22"/>
            </w:rPr>
          </w:pPr>
          <w:hyperlink w:anchor="_Toc33123557" w:history="1">
            <w:r w:rsidR="002942EB" w:rsidRPr="000F45CD">
              <w:rPr>
                <w:rStyle w:val="a9"/>
                <w:noProof/>
              </w:rPr>
              <w:t xml:space="preserve">2.4 </w:t>
            </w:r>
            <w:r w:rsidR="002942EB" w:rsidRPr="000F45CD">
              <w:rPr>
                <w:rStyle w:val="a9"/>
                <w:noProof/>
              </w:rPr>
              <w:t>本章小结</w:t>
            </w:r>
            <w:r w:rsidR="002942EB">
              <w:rPr>
                <w:noProof/>
                <w:webHidden/>
              </w:rPr>
              <w:tab/>
            </w:r>
            <w:r w:rsidR="002942EB">
              <w:rPr>
                <w:noProof/>
                <w:webHidden/>
              </w:rPr>
              <w:fldChar w:fldCharType="begin"/>
            </w:r>
            <w:r w:rsidR="002942EB">
              <w:rPr>
                <w:noProof/>
                <w:webHidden/>
              </w:rPr>
              <w:instrText xml:space="preserve"> PAGEREF _Toc33123557 \h </w:instrText>
            </w:r>
            <w:r w:rsidR="002942EB">
              <w:rPr>
                <w:noProof/>
                <w:webHidden/>
              </w:rPr>
            </w:r>
            <w:r w:rsidR="002942EB">
              <w:rPr>
                <w:noProof/>
                <w:webHidden/>
              </w:rPr>
              <w:fldChar w:fldCharType="separate"/>
            </w:r>
            <w:r w:rsidR="002942EB">
              <w:rPr>
                <w:noProof/>
                <w:webHidden/>
              </w:rPr>
              <w:t>26</w:t>
            </w:r>
            <w:r w:rsidR="002942EB">
              <w:rPr>
                <w:noProof/>
                <w:webHidden/>
              </w:rPr>
              <w:fldChar w:fldCharType="end"/>
            </w:r>
          </w:hyperlink>
        </w:p>
        <w:p w:rsidR="002942EB" w:rsidRDefault="000D153C">
          <w:pPr>
            <w:pStyle w:val="TOC1"/>
            <w:tabs>
              <w:tab w:val="right" w:leader="dot" w:pos="8296"/>
            </w:tabs>
            <w:rPr>
              <w:rFonts w:asciiTheme="minorHAnsi" w:eastAsiaTheme="minorEastAsia" w:hAnsiTheme="minorHAnsi" w:cstheme="minorBidi"/>
              <w:bCs w:val="0"/>
              <w:noProof/>
              <w:sz w:val="21"/>
              <w:szCs w:val="22"/>
            </w:rPr>
          </w:pPr>
          <w:hyperlink w:anchor="_Toc33123558" w:history="1">
            <w:r w:rsidR="002942EB" w:rsidRPr="000F45CD">
              <w:rPr>
                <w:rStyle w:val="a9"/>
                <w:noProof/>
              </w:rPr>
              <w:t>第三章</w:t>
            </w:r>
            <w:r w:rsidR="002942EB" w:rsidRPr="000F45CD">
              <w:rPr>
                <w:rStyle w:val="a9"/>
                <w:noProof/>
              </w:rPr>
              <w:t xml:space="preserve"> </w:t>
            </w:r>
            <w:r w:rsidR="002942EB" w:rsidRPr="000F45CD">
              <w:rPr>
                <w:rStyle w:val="a9"/>
                <w:noProof/>
              </w:rPr>
              <w:t>基于</w:t>
            </w:r>
            <w:r w:rsidR="002942EB" w:rsidRPr="000F45CD">
              <w:rPr>
                <w:rStyle w:val="a9"/>
                <w:noProof/>
              </w:rPr>
              <w:t>Q-Learning</w:t>
            </w:r>
            <w:r w:rsidR="002942EB" w:rsidRPr="000F45CD">
              <w:rPr>
                <w:rStyle w:val="a9"/>
                <w:noProof/>
              </w:rPr>
              <w:t>的</w:t>
            </w:r>
            <w:r w:rsidR="002942EB" w:rsidRPr="000F45CD">
              <w:rPr>
                <w:rStyle w:val="a9"/>
                <w:noProof/>
              </w:rPr>
              <w:t>LTE</w:t>
            </w:r>
            <w:r w:rsidR="002942EB" w:rsidRPr="000F45CD">
              <w:rPr>
                <w:rStyle w:val="a9"/>
                <w:noProof/>
              </w:rPr>
              <w:t>资源调度算法</w:t>
            </w:r>
            <w:r w:rsidR="002942EB">
              <w:rPr>
                <w:noProof/>
                <w:webHidden/>
              </w:rPr>
              <w:tab/>
            </w:r>
            <w:r w:rsidR="002942EB">
              <w:rPr>
                <w:noProof/>
                <w:webHidden/>
              </w:rPr>
              <w:fldChar w:fldCharType="begin"/>
            </w:r>
            <w:r w:rsidR="002942EB">
              <w:rPr>
                <w:noProof/>
                <w:webHidden/>
              </w:rPr>
              <w:instrText xml:space="preserve"> PAGEREF _Toc33123558 \h </w:instrText>
            </w:r>
            <w:r w:rsidR="002942EB">
              <w:rPr>
                <w:noProof/>
                <w:webHidden/>
              </w:rPr>
            </w:r>
            <w:r w:rsidR="002942EB">
              <w:rPr>
                <w:noProof/>
                <w:webHidden/>
              </w:rPr>
              <w:fldChar w:fldCharType="separate"/>
            </w:r>
            <w:r w:rsidR="002942EB">
              <w:rPr>
                <w:noProof/>
                <w:webHidden/>
              </w:rPr>
              <w:t>28</w:t>
            </w:r>
            <w:r w:rsidR="002942EB">
              <w:rPr>
                <w:noProof/>
                <w:webHidden/>
              </w:rPr>
              <w:fldChar w:fldCharType="end"/>
            </w:r>
          </w:hyperlink>
        </w:p>
        <w:p w:rsidR="002942EB" w:rsidRDefault="000D153C">
          <w:pPr>
            <w:pStyle w:val="TOC2"/>
            <w:ind w:left="480"/>
            <w:rPr>
              <w:rFonts w:asciiTheme="minorHAnsi" w:eastAsiaTheme="minorEastAsia" w:hAnsiTheme="minorHAnsi" w:cstheme="minorBidi"/>
              <w:noProof/>
              <w:sz w:val="21"/>
              <w:szCs w:val="22"/>
            </w:rPr>
          </w:pPr>
          <w:hyperlink w:anchor="_Toc33123559" w:history="1">
            <w:r w:rsidR="002942EB" w:rsidRPr="000F45CD">
              <w:rPr>
                <w:rStyle w:val="a9"/>
                <w:noProof/>
              </w:rPr>
              <w:t>3.1 LTE</w:t>
            </w:r>
            <w:r w:rsidR="002942EB" w:rsidRPr="000F45CD">
              <w:rPr>
                <w:rStyle w:val="a9"/>
                <w:noProof/>
              </w:rPr>
              <w:t>架构与资源调度</w:t>
            </w:r>
            <w:r w:rsidR="002942EB">
              <w:rPr>
                <w:noProof/>
                <w:webHidden/>
              </w:rPr>
              <w:tab/>
            </w:r>
            <w:r w:rsidR="002942EB">
              <w:rPr>
                <w:noProof/>
                <w:webHidden/>
              </w:rPr>
              <w:fldChar w:fldCharType="begin"/>
            </w:r>
            <w:r w:rsidR="002942EB">
              <w:rPr>
                <w:noProof/>
                <w:webHidden/>
              </w:rPr>
              <w:instrText xml:space="preserve"> PAGEREF _Toc33123559 \h </w:instrText>
            </w:r>
            <w:r w:rsidR="002942EB">
              <w:rPr>
                <w:noProof/>
                <w:webHidden/>
              </w:rPr>
            </w:r>
            <w:r w:rsidR="002942EB">
              <w:rPr>
                <w:noProof/>
                <w:webHidden/>
              </w:rPr>
              <w:fldChar w:fldCharType="separate"/>
            </w:r>
            <w:r w:rsidR="002942EB">
              <w:rPr>
                <w:noProof/>
                <w:webHidden/>
              </w:rPr>
              <w:t>28</w:t>
            </w:r>
            <w:r w:rsidR="002942EB">
              <w:rPr>
                <w:noProof/>
                <w:webHidden/>
              </w:rPr>
              <w:fldChar w:fldCharType="end"/>
            </w:r>
          </w:hyperlink>
        </w:p>
        <w:p w:rsidR="002942EB" w:rsidRDefault="000D153C">
          <w:pPr>
            <w:pStyle w:val="TOC3"/>
            <w:tabs>
              <w:tab w:val="right" w:leader="dot" w:pos="8296"/>
            </w:tabs>
            <w:ind w:left="960"/>
            <w:rPr>
              <w:rFonts w:asciiTheme="minorHAnsi" w:eastAsiaTheme="minorEastAsia" w:hAnsiTheme="minorHAnsi" w:cstheme="minorBidi"/>
              <w:iCs w:val="0"/>
              <w:noProof/>
              <w:sz w:val="21"/>
              <w:szCs w:val="22"/>
            </w:rPr>
          </w:pPr>
          <w:hyperlink w:anchor="_Toc33123560" w:history="1">
            <w:r w:rsidR="002942EB" w:rsidRPr="000F45CD">
              <w:rPr>
                <w:rStyle w:val="a9"/>
                <w:noProof/>
              </w:rPr>
              <w:t>3.1.1 LTE</w:t>
            </w:r>
            <w:r w:rsidR="002942EB" w:rsidRPr="000F45CD">
              <w:rPr>
                <w:rStyle w:val="a9"/>
                <w:noProof/>
              </w:rPr>
              <w:t>网络架构与协议架构</w:t>
            </w:r>
            <w:r w:rsidR="002942EB">
              <w:rPr>
                <w:noProof/>
                <w:webHidden/>
              </w:rPr>
              <w:tab/>
            </w:r>
            <w:r w:rsidR="002942EB">
              <w:rPr>
                <w:noProof/>
                <w:webHidden/>
              </w:rPr>
              <w:fldChar w:fldCharType="begin"/>
            </w:r>
            <w:r w:rsidR="002942EB">
              <w:rPr>
                <w:noProof/>
                <w:webHidden/>
              </w:rPr>
              <w:instrText xml:space="preserve"> PAGEREF _Toc33123560 \h </w:instrText>
            </w:r>
            <w:r w:rsidR="002942EB">
              <w:rPr>
                <w:noProof/>
                <w:webHidden/>
              </w:rPr>
            </w:r>
            <w:r w:rsidR="002942EB">
              <w:rPr>
                <w:noProof/>
                <w:webHidden/>
              </w:rPr>
              <w:fldChar w:fldCharType="separate"/>
            </w:r>
            <w:r w:rsidR="002942EB">
              <w:rPr>
                <w:noProof/>
                <w:webHidden/>
              </w:rPr>
              <w:t>28</w:t>
            </w:r>
            <w:r w:rsidR="002942EB">
              <w:rPr>
                <w:noProof/>
                <w:webHidden/>
              </w:rPr>
              <w:fldChar w:fldCharType="end"/>
            </w:r>
          </w:hyperlink>
        </w:p>
        <w:p w:rsidR="002942EB" w:rsidRDefault="000D153C">
          <w:pPr>
            <w:pStyle w:val="TOC3"/>
            <w:tabs>
              <w:tab w:val="right" w:leader="dot" w:pos="8296"/>
            </w:tabs>
            <w:ind w:left="960"/>
            <w:rPr>
              <w:rFonts w:asciiTheme="minorHAnsi" w:eastAsiaTheme="minorEastAsia" w:hAnsiTheme="minorHAnsi" w:cstheme="minorBidi"/>
              <w:iCs w:val="0"/>
              <w:noProof/>
              <w:sz w:val="21"/>
              <w:szCs w:val="22"/>
            </w:rPr>
          </w:pPr>
          <w:hyperlink w:anchor="_Toc33123561" w:history="1">
            <w:r w:rsidR="002942EB" w:rsidRPr="000F45CD">
              <w:rPr>
                <w:rStyle w:val="a9"/>
                <w:noProof/>
              </w:rPr>
              <w:t>3.1.2 LTE</w:t>
            </w:r>
            <w:r w:rsidR="002942EB" w:rsidRPr="000F45CD">
              <w:rPr>
                <w:rStyle w:val="a9"/>
                <w:noProof/>
              </w:rPr>
              <w:t>架构关键技术</w:t>
            </w:r>
            <w:r w:rsidR="002942EB">
              <w:rPr>
                <w:noProof/>
                <w:webHidden/>
              </w:rPr>
              <w:tab/>
            </w:r>
            <w:r w:rsidR="002942EB">
              <w:rPr>
                <w:noProof/>
                <w:webHidden/>
              </w:rPr>
              <w:fldChar w:fldCharType="begin"/>
            </w:r>
            <w:r w:rsidR="002942EB">
              <w:rPr>
                <w:noProof/>
                <w:webHidden/>
              </w:rPr>
              <w:instrText xml:space="preserve"> PAGEREF _Toc33123561 \h </w:instrText>
            </w:r>
            <w:r w:rsidR="002942EB">
              <w:rPr>
                <w:noProof/>
                <w:webHidden/>
              </w:rPr>
            </w:r>
            <w:r w:rsidR="002942EB">
              <w:rPr>
                <w:noProof/>
                <w:webHidden/>
              </w:rPr>
              <w:fldChar w:fldCharType="separate"/>
            </w:r>
            <w:r w:rsidR="002942EB">
              <w:rPr>
                <w:noProof/>
                <w:webHidden/>
              </w:rPr>
              <w:t>30</w:t>
            </w:r>
            <w:r w:rsidR="002942EB">
              <w:rPr>
                <w:noProof/>
                <w:webHidden/>
              </w:rPr>
              <w:fldChar w:fldCharType="end"/>
            </w:r>
          </w:hyperlink>
        </w:p>
        <w:p w:rsidR="002942EB" w:rsidRDefault="000D153C">
          <w:pPr>
            <w:pStyle w:val="TOC3"/>
            <w:tabs>
              <w:tab w:val="right" w:leader="dot" w:pos="8296"/>
            </w:tabs>
            <w:ind w:left="960"/>
            <w:rPr>
              <w:rFonts w:asciiTheme="minorHAnsi" w:eastAsiaTheme="minorEastAsia" w:hAnsiTheme="minorHAnsi" w:cstheme="minorBidi"/>
              <w:iCs w:val="0"/>
              <w:noProof/>
              <w:sz w:val="21"/>
              <w:szCs w:val="22"/>
            </w:rPr>
          </w:pPr>
          <w:hyperlink w:anchor="_Toc33123562" w:history="1">
            <w:r w:rsidR="002942EB" w:rsidRPr="000F45CD">
              <w:rPr>
                <w:rStyle w:val="a9"/>
                <w:noProof/>
              </w:rPr>
              <w:t xml:space="preserve">3.1.3 </w:t>
            </w:r>
            <w:r w:rsidR="002942EB" w:rsidRPr="000F45CD">
              <w:rPr>
                <w:rStyle w:val="a9"/>
                <w:noProof/>
              </w:rPr>
              <w:t>无线资源调度</w:t>
            </w:r>
            <w:r w:rsidR="002942EB">
              <w:rPr>
                <w:noProof/>
                <w:webHidden/>
              </w:rPr>
              <w:tab/>
            </w:r>
            <w:r w:rsidR="002942EB">
              <w:rPr>
                <w:noProof/>
                <w:webHidden/>
              </w:rPr>
              <w:fldChar w:fldCharType="begin"/>
            </w:r>
            <w:r w:rsidR="002942EB">
              <w:rPr>
                <w:noProof/>
                <w:webHidden/>
              </w:rPr>
              <w:instrText xml:space="preserve"> PAGEREF _Toc33123562 \h </w:instrText>
            </w:r>
            <w:r w:rsidR="002942EB">
              <w:rPr>
                <w:noProof/>
                <w:webHidden/>
              </w:rPr>
            </w:r>
            <w:r w:rsidR="002942EB">
              <w:rPr>
                <w:noProof/>
                <w:webHidden/>
              </w:rPr>
              <w:fldChar w:fldCharType="separate"/>
            </w:r>
            <w:r w:rsidR="002942EB">
              <w:rPr>
                <w:noProof/>
                <w:webHidden/>
              </w:rPr>
              <w:t>32</w:t>
            </w:r>
            <w:r w:rsidR="002942EB">
              <w:rPr>
                <w:noProof/>
                <w:webHidden/>
              </w:rPr>
              <w:fldChar w:fldCharType="end"/>
            </w:r>
          </w:hyperlink>
        </w:p>
        <w:p w:rsidR="002942EB" w:rsidRDefault="000D153C">
          <w:pPr>
            <w:pStyle w:val="TOC2"/>
            <w:ind w:left="480"/>
            <w:rPr>
              <w:rFonts w:asciiTheme="minorHAnsi" w:eastAsiaTheme="minorEastAsia" w:hAnsiTheme="minorHAnsi" w:cstheme="minorBidi"/>
              <w:noProof/>
              <w:sz w:val="21"/>
              <w:szCs w:val="22"/>
            </w:rPr>
          </w:pPr>
          <w:hyperlink w:anchor="_Toc33123563" w:history="1">
            <w:r w:rsidR="002942EB" w:rsidRPr="000F45CD">
              <w:rPr>
                <w:rStyle w:val="a9"/>
                <w:noProof/>
              </w:rPr>
              <w:t xml:space="preserve">3.2 </w:t>
            </w:r>
            <w:r w:rsidR="002942EB" w:rsidRPr="000F45CD">
              <w:rPr>
                <w:rStyle w:val="a9"/>
                <w:noProof/>
              </w:rPr>
              <w:t>基于</w:t>
            </w:r>
            <w:r w:rsidR="002942EB" w:rsidRPr="000F45CD">
              <w:rPr>
                <w:rStyle w:val="a9"/>
                <w:noProof/>
              </w:rPr>
              <w:t>Q-Learning</w:t>
            </w:r>
            <w:r w:rsidR="002942EB" w:rsidRPr="000F45CD">
              <w:rPr>
                <w:rStyle w:val="a9"/>
                <w:noProof/>
              </w:rPr>
              <w:t>的资源调度算法</w:t>
            </w:r>
            <w:r w:rsidR="002942EB">
              <w:rPr>
                <w:noProof/>
                <w:webHidden/>
              </w:rPr>
              <w:tab/>
            </w:r>
            <w:r w:rsidR="002942EB">
              <w:rPr>
                <w:noProof/>
                <w:webHidden/>
              </w:rPr>
              <w:fldChar w:fldCharType="begin"/>
            </w:r>
            <w:r w:rsidR="002942EB">
              <w:rPr>
                <w:noProof/>
                <w:webHidden/>
              </w:rPr>
              <w:instrText xml:space="preserve"> PAGEREF _Toc33123563 \h </w:instrText>
            </w:r>
            <w:r w:rsidR="002942EB">
              <w:rPr>
                <w:noProof/>
                <w:webHidden/>
              </w:rPr>
            </w:r>
            <w:r w:rsidR="002942EB">
              <w:rPr>
                <w:noProof/>
                <w:webHidden/>
              </w:rPr>
              <w:fldChar w:fldCharType="separate"/>
            </w:r>
            <w:r w:rsidR="002942EB">
              <w:rPr>
                <w:noProof/>
                <w:webHidden/>
              </w:rPr>
              <w:t>36</w:t>
            </w:r>
            <w:r w:rsidR="002942EB">
              <w:rPr>
                <w:noProof/>
                <w:webHidden/>
              </w:rPr>
              <w:fldChar w:fldCharType="end"/>
            </w:r>
          </w:hyperlink>
        </w:p>
        <w:p w:rsidR="002942EB" w:rsidRDefault="000D153C">
          <w:pPr>
            <w:pStyle w:val="TOC3"/>
            <w:tabs>
              <w:tab w:val="right" w:leader="dot" w:pos="8296"/>
            </w:tabs>
            <w:ind w:left="960"/>
            <w:rPr>
              <w:rFonts w:asciiTheme="minorHAnsi" w:eastAsiaTheme="minorEastAsia" w:hAnsiTheme="minorHAnsi" w:cstheme="minorBidi"/>
              <w:iCs w:val="0"/>
              <w:noProof/>
              <w:sz w:val="21"/>
              <w:szCs w:val="22"/>
            </w:rPr>
          </w:pPr>
          <w:hyperlink w:anchor="_Toc33123564" w:history="1">
            <w:r w:rsidR="002942EB" w:rsidRPr="000F45CD">
              <w:rPr>
                <w:rStyle w:val="a9"/>
                <w:noProof/>
              </w:rPr>
              <w:t>3.2.2 DSQL</w:t>
            </w:r>
            <w:r w:rsidR="002942EB" w:rsidRPr="000F45CD">
              <w:rPr>
                <w:rStyle w:val="a9"/>
                <w:noProof/>
              </w:rPr>
              <w:t>算法介绍</w:t>
            </w:r>
            <w:r w:rsidR="002942EB">
              <w:rPr>
                <w:noProof/>
                <w:webHidden/>
              </w:rPr>
              <w:tab/>
            </w:r>
            <w:r w:rsidR="002942EB">
              <w:rPr>
                <w:noProof/>
                <w:webHidden/>
              </w:rPr>
              <w:fldChar w:fldCharType="begin"/>
            </w:r>
            <w:r w:rsidR="002942EB">
              <w:rPr>
                <w:noProof/>
                <w:webHidden/>
              </w:rPr>
              <w:instrText xml:space="preserve"> PAGEREF _Toc33123564 \h </w:instrText>
            </w:r>
            <w:r w:rsidR="002942EB">
              <w:rPr>
                <w:noProof/>
                <w:webHidden/>
              </w:rPr>
            </w:r>
            <w:r w:rsidR="002942EB">
              <w:rPr>
                <w:noProof/>
                <w:webHidden/>
              </w:rPr>
              <w:fldChar w:fldCharType="separate"/>
            </w:r>
            <w:r w:rsidR="002942EB">
              <w:rPr>
                <w:noProof/>
                <w:webHidden/>
              </w:rPr>
              <w:t>37</w:t>
            </w:r>
            <w:r w:rsidR="002942EB">
              <w:rPr>
                <w:noProof/>
                <w:webHidden/>
              </w:rPr>
              <w:fldChar w:fldCharType="end"/>
            </w:r>
          </w:hyperlink>
        </w:p>
        <w:p w:rsidR="002942EB" w:rsidRDefault="000D153C">
          <w:pPr>
            <w:pStyle w:val="TOC2"/>
            <w:ind w:left="480"/>
            <w:rPr>
              <w:rFonts w:asciiTheme="minorHAnsi" w:eastAsiaTheme="minorEastAsia" w:hAnsiTheme="minorHAnsi" w:cstheme="minorBidi"/>
              <w:noProof/>
              <w:sz w:val="21"/>
              <w:szCs w:val="22"/>
            </w:rPr>
          </w:pPr>
          <w:hyperlink w:anchor="_Toc33123565" w:history="1">
            <w:r w:rsidR="002942EB" w:rsidRPr="000F45CD">
              <w:rPr>
                <w:rStyle w:val="a9"/>
                <w:noProof/>
              </w:rPr>
              <w:t xml:space="preserve">3.3 </w:t>
            </w:r>
            <w:r w:rsidR="002942EB" w:rsidRPr="000F45CD">
              <w:rPr>
                <w:rStyle w:val="a9"/>
                <w:noProof/>
              </w:rPr>
              <w:t>实验与结果分析</w:t>
            </w:r>
            <w:r w:rsidR="002942EB">
              <w:rPr>
                <w:noProof/>
                <w:webHidden/>
              </w:rPr>
              <w:tab/>
            </w:r>
            <w:r w:rsidR="002942EB">
              <w:rPr>
                <w:noProof/>
                <w:webHidden/>
              </w:rPr>
              <w:fldChar w:fldCharType="begin"/>
            </w:r>
            <w:r w:rsidR="002942EB">
              <w:rPr>
                <w:noProof/>
                <w:webHidden/>
              </w:rPr>
              <w:instrText xml:space="preserve"> PAGEREF _Toc33123565 \h </w:instrText>
            </w:r>
            <w:r w:rsidR="002942EB">
              <w:rPr>
                <w:noProof/>
                <w:webHidden/>
              </w:rPr>
            </w:r>
            <w:r w:rsidR="002942EB">
              <w:rPr>
                <w:noProof/>
                <w:webHidden/>
              </w:rPr>
              <w:fldChar w:fldCharType="separate"/>
            </w:r>
            <w:r w:rsidR="002942EB">
              <w:rPr>
                <w:noProof/>
                <w:webHidden/>
              </w:rPr>
              <w:t>41</w:t>
            </w:r>
            <w:r w:rsidR="002942EB">
              <w:rPr>
                <w:noProof/>
                <w:webHidden/>
              </w:rPr>
              <w:fldChar w:fldCharType="end"/>
            </w:r>
          </w:hyperlink>
        </w:p>
        <w:p w:rsidR="002942EB" w:rsidRDefault="000D153C">
          <w:pPr>
            <w:pStyle w:val="TOC3"/>
            <w:tabs>
              <w:tab w:val="right" w:leader="dot" w:pos="8296"/>
            </w:tabs>
            <w:ind w:left="960"/>
            <w:rPr>
              <w:rFonts w:asciiTheme="minorHAnsi" w:eastAsiaTheme="minorEastAsia" w:hAnsiTheme="minorHAnsi" w:cstheme="minorBidi"/>
              <w:iCs w:val="0"/>
              <w:noProof/>
              <w:sz w:val="21"/>
              <w:szCs w:val="22"/>
            </w:rPr>
          </w:pPr>
          <w:hyperlink w:anchor="_Toc33123566" w:history="1">
            <w:r w:rsidR="002942EB" w:rsidRPr="000F45CD">
              <w:rPr>
                <w:rStyle w:val="a9"/>
                <w:noProof/>
              </w:rPr>
              <w:t xml:space="preserve">3.3.1 </w:t>
            </w:r>
            <w:r w:rsidR="002942EB" w:rsidRPr="000F45CD">
              <w:rPr>
                <w:rStyle w:val="a9"/>
                <w:noProof/>
              </w:rPr>
              <w:t>仿真工具介绍</w:t>
            </w:r>
            <w:r w:rsidR="002942EB">
              <w:rPr>
                <w:noProof/>
                <w:webHidden/>
              </w:rPr>
              <w:tab/>
            </w:r>
            <w:r w:rsidR="002942EB">
              <w:rPr>
                <w:noProof/>
                <w:webHidden/>
              </w:rPr>
              <w:fldChar w:fldCharType="begin"/>
            </w:r>
            <w:r w:rsidR="002942EB">
              <w:rPr>
                <w:noProof/>
                <w:webHidden/>
              </w:rPr>
              <w:instrText xml:space="preserve"> PAGEREF _Toc33123566 \h </w:instrText>
            </w:r>
            <w:r w:rsidR="002942EB">
              <w:rPr>
                <w:noProof/>
                <w:webHidden/>
              </w:rPr>
            </w:r>
            <w:r w:rsidR="002942EB">
              <w:rPr>
                <w:noProof/>
                <w:webHidden/>
              </w:rPr>
              <w:fldChar w:fldCharType="separate"/>
            </w:r>
            <w:r w:rsidR="002942EB">
              <w:rPr>
                <w:noProof/>
                <w:webHidden/>
              </w:rPr>
              <w:t>41</w:t>
            </w:r>
            <w:r w:rsidR="002942EB">
              <w:rPr>
                <w:noProof/>
                <w:webHidden/>
              </w:rPr>
              <w:fldChar w:fldCharType="end"/>
            </w:r>
          </w:hyperlink>
        </w:p>
        <w:p w:rsidR="002942EB" w:rsidRDefault="000D153C">
          <w:pPr>
            <w:pStyle w:val="TOC3"/>
            <w:tabs>
              <w:tab w:val="right" w:leader="dot" w:pos="8296"/>
            </w:tabs>
            <w:ind w:left="960"/>
            <w:rPr>
              <w:rFonts w:asciiTheme="minorHAnsi" w:eastAsiaTheme="minorEastAsia" w:hAnsiTheme="minorHAnsi" w:cstheme="minorBidi"/>
              <w:iCs w:val="0"/>
              <w:noProof/>
              <w:sz w:val="21"/>
              <w:szCs w:val="22"/>
            </w:rPr>
          </w:pPr>
          <w:hyperlink w:anchor="_Toc33123567" w:history="1">
            <w:r w:rsidR="002942EB" w:rsidRPr="000F45CD">
              <w:rPr>
                <w:rStyle w:val="a9"/>
                <w:noProof/>
              </w:rPr>
              <w:t xml:space="preserve">3.3.2 </w:t>
            </w:r>
            <w:r w:rsidR="002942EB" w:rsidRPr="000F45CD">
              <w:rPr>
                <w:rStyle w:val="a9"/>
                <w:noProof/>
              </w:rPr>
              <w:t>仿真环境与参数</w:t>
            </w:r>
            <w:r w:rsidR="002942EB">
              <w:rPr>
                <w:noProof/>
                <w:webHidden/>
              </w:rPr>
              <w:tab/>
            </w:r>
            <w:r w:rsidR="002942EB">
              <w:rPr>
                <w:noProof/>
                <w:webHidden/>
              </w:rPr>
              <w:fldChar w:fldCharType="begin"/>
            </w:r>
            <w:r w:rsidR="002942EB">
              <w:rPr>
                <w:noProof/>
                <w:webHidden/>
              </w:rPr>
              <w:instrText xml:space="preserve"> PAGEREF _Toc33123567 \h </w:instrText>
            </w:r>
            <w:r w:rsidR="002942EB">
              <w:rPr>
                <w:noProof/>
                <w:webHidden/>
              </w:rPr>
            </w:r>
            <w:r w:rsidR="002942EB">
              <w:rPr>
                <w:noProof/>
                <w:webHidden/>
              </w:rPr>
              <w:fldChar w:fldCharType="separate"/>
            </w:r>
            <w:r w:rsidR="002942EB">
              <w:rPr>
                <w:noProof/>
                <w:webHidden/>
              </w:rPr>
              <w:t>43</w:t>
            </w:r>
            <w:r w:rsidR="002942EB">
              <w:rPr>
                <w:noProof/>
                <w:webHidden/>
              </w:rPr>
              <w:fldChar w:fldCharType="end"/>
            </w:r>
          </w:hyperlink>
        </w:p>
        <w:p w:rsidR="002942EB" w:rsidRDefault="000D153C">
          <w:pPr>
            <w:pStyle w:val="TOC3"/>
            <w:tabs>
              <w:tab w:val="right" w:leader="dot" w:pos="8296"/>
            </w:tabs>
            <w:ind w:left="960"/>
            <w:rPr>
              <w:rFonts w:asciiTheme="minorHAnsi" w:eastAsiaTheme="minorEastAsia" w:hAnsiTheme="minorHAnsi" w:cstheme="minorBidi"/>
              <w:iCs w:val="0"/>
              <w:noProof/>
              <w:sz w:val="21"/>
              <w:szCs w:val="22"/>
            </w:rPr>
          </w:pPr>
          <w:hyperlink w:anchor="_Toc33123568" w:history="1">
            <w:r w:rsidR="002942EB" w:rsidRPr="000F45CD">
              <w:rPr>
                <w:rStyle w:val="a9"/>
                <w:noProof/>
              </w:rPr>
              <w:t xml:space="preserve">3.3.3 </w:t>
            </w:r>
            <w:r w:rsidR="002942EB" w:rsidRPr="000F45CD">
              <w:rPr>
                <w:rStyle w:val="a9"/>
                <w:noProof/>
              </w:rPr>
              <w:t>仿真结果与分析</w:t>
            </w:r>
            <w:r w:rsidR="002942EB">
              <w:rPr>
                <w:noProof/>
                <w:webHidden/>
              </w:rPr>
              <w:tab/>
            </w:r>
            <w:r w:rsidR="002942EB">
              <w:rPr>
                <w:noProof/>
                <w:webHidden/>
              </w:rPr>
              <w:fldChar w:fldCharType="begin"/>
            </w:r>
            <w:r w:rsidR="002942EB">
              <w:rPr>
                <w:noProof/>
                <w:webHidden/>
              </w:rPr>
              <w:instrText xml:space="preserve"> PAGEREF _Toc33123568 \h </w:instrText>
            </w:r>
            <w:r w:rsidR="002942EB">
              <w:rPr>
                <w:noProof/>
                <w:webHidden/>
              </w:rPr>
            </w:r>
            <w:r w:rsidR="002942EB">
              <w:rPr>
                <w:noProof/>
                <w:webHidden/>
              </w:rPr>
              <w:fldChar w:fldCharType="separate"/>
            </w:r>
            <w:r w:rsidR="002942EB">
              <w:rPr>
                <w:noProof/>
                <w:webHidden/>
              </w:rPr>
              <w:t>44</w:t>
            </w:r>
            <w:r w:rsidR="002942EB">
              <w:rPr>
                <w:noProof/>
                <w:webHidden/>
              </w:rPr>
              <w:fldChar w:fldCharType="end"/>
            </w:r>
          </w:hyperlink>
        </w:p>
        <w:p w:rsidR="002942EB" w:rsidRDefault="000D153C">
          <w:pPr>
            <w:pStyle w:val="TOC2"/>
            <w:ind w:left="480"/>
            <w:rPr>
              <w:rFonts w:asciiTheme="minorHAnsi" w:eastAsiaTheme="minorEastAsia" w:hAnsiTheme="minorHAnsi" w:cstheme="minorBidi"/>
              <w:noProof/>
              <w:sz w:val="21"/>
              <w:szCs w:val="22"/>
            </w:rPr>
          </w:pPr>
          <w:hyperlink w:anchor="_Toc33123569" w:history="1">
            <w:r w:rsidR="002942EB" w:rsidRPr="000F45CD">
              <w:rPr>
                <w:rStyle w:val="a9"/>
                <w:noProof/>
              </w:rPr>
              <w:t xml:space="preserve">3.4 </w:t>
            </w:r>
            <w:r w:rsidR="002942EB" w:rsidRPr="000F45CD">
              <w:rPr>
                <w:rStyle w:val="a9"/>
                <w:noProof/>
              </w:rPr>
              <w:t>本章小结</w:t>
            </w:r>
            <w:r w:rsidR="002942EB">
              <w:rPr>
                <w:noProof/>
                <w:webHidden/>
              </w:rPr>
              <w:tab/>
            </w:r>
            <w:r w:rsidR="002942EB">
              <w:rPr>
                <w:noProof/>
                <w:webHidden/>
              </w:rPr>
              <w:fldChar w:fldCharType="begin"/>
            </w:r>
            <w:r w:rsidR="002942EB">
              <w:rPr>
                <w:noProof/>
                <w:webHidden/>
              </w:rPr>
              <w:instrText xml:space="preserve"> PAGEREF _Toc33123569 \h </w:instrText>
            </w:r>
            <w:r w:rsidR="002942EB">
              <w:rPr>
                <w:noProof/>
                <w:webHidden/>
              </w:rPr>
            </w:r>
            <w:r w:rsidR="002942EB">
              <w:rPr>
                <w:noProof/>
                <w:webHidden/>
              </w:rPr>
              <w:fldChar w:fldCharType="separate"/>
            </w:r>
            <w:r w:rsidR="002942EB">
              <w:rPr>
                <w:noProof/>
                <w:webHidden/>
              </w:rPr>
              <w:t>48</w:t>
            </w:r>
            <w:r w:rsidR="002942EB">
              <w:rPr>
                <w:noProof/>
                <w:webHidden/>
              </w:rPr>
              <w:fldChar w:fldCharType="end"/>
            </w:r>
          </w:hyperlink>
        </w:p>
        <w:p w:rsidR="002942EB" w:rsidRDefault="000D153C">
          <w:pPr>
            <w:pStyle w:val="TOC1"/>
            <w:tabs>
              <w:tab w:val="right" w:leader="dot" w:pos="8296"/>
            </w:tabs>
            <w:rPr>
              <w:rFonts w:asciiTheme="minorHAnsi" w:eastAsiaTheme="minorEastAsia" w:hAnsiTheme="minorHAnsi" w:cstheme="minorBidi"/>
              <w:bCs w:val="0"/>
              <w:noProof/>
              <w:sz w:val="21"/>
              <w:szCs w:val="22"/>
            </w:rPr>
          </w:pPr>
          <w:hyperlink w:anchor="_Toc33123570" w:history="1">
            <w:r w:rsidR="002942EB" w:rsidRPr="000F45CD">
              <w:rPr>
                <w:rStyle w:val="a9"/>
                <w:noProof/>
              </w:rPr>
              <w:t>第四章</w:t>
            </w:r>
            <w:r w:rsidR="002942EB" w:rsidRPr="000F45CD">
              <w:rPr>
                <w:rStyle w:val="a9"/>
                <w:noProof/>
              </w:rPr>
              <w:t xml:space="preserve"> </w:t>
            </w:r>
            <w:r w:rsidR="002942EB" w:rsidRPr="000F45CD">
              <w:rPr>
                <w:rStyle w:val="a9"/>
                <w:noProof/>
              </w:rPr>
              <w:t>总结与展望</w:t>
            </w:r>
            <w:r w:rsidR="002942EB">
              <w:rPr>
                <w:noProof/>
                <w:webHidden/>
              </w:rPr>
              <w:tab/>
            </w:r>
            <w:r w:rsidR="002942EB">
              <w:rPr>
                <w:noProof/>
                <w:webHidden/>
              </w:rPr>
              <w:fldChar w:fldCharType="begin"/>
            </w:r>
            <w:r w:rsidR="002942EB">
              <w:rPr>
                <w:noProof/>
                <w:webHidden/>
              </w:rPr>
              <w:instrText xml:space="preserve"> PAGEREF _Toc33123570 \h </w:instrText>
            </w:r>
            <w:r w:rsidR="002942EB">
              <w:rPr>
                <w:noProof/>
                <w:webHidden/>
              </w:rPr>
            </w:r>
            <w:r w:rsidR="002942EB">
              <w:rPr>
                <w:noProof/>
                <w:webHidden/>
              </w:rPr>
              <w:fldChar w:fldCharType="separate"/>
            </w:r>
            <w:r w:rsidR="002942EB">
              <w:rPr>
                <w:noProof/>
                <w:webHidden/>
              </w:rPr>
              <w:t>49</w:t>
            </w:r>
            <w:r w:rsidR="002942EB">
              <w:rPr>
                <w:noProof/>
                <w:webHidden/>
              </w:rPr>
              <w:fldChar w:fldCharType="end"/>
            </w:r>
          </w:hyperlink>
        </w:p>
        <w:p w:rsidR="002942EB" w:rsidRDefault="000D153C">
          <w:pPr>
            <w:pStyle w:val="TOC1"/>
            <w:tabs>
              <w:tab w:val="right" w:leader="dot" w:pos="8296"/>
            </w:tabs>
            <w:rPr>
              <w:rFonts w:asciiTheme="minorHAnsi" w:eastAsiaTheme="minorEastAsia" w:hAnsiTheme="minorHAnsi" w:cstheme="minorBidi"/>
              <w:bCs w:val="0"/>
              <w:noProof/>
              <w:sz w:val="21"/>
              <w:szCs w:val="22"/>
            </w:rPr>
          </w:pPr>
          <w:hyperlink w:anchor="_Toc33123571" w:history="1">
            <w:r w:rsidR="002942EB" w:rsidRPr="000F45CD">
              <w:rPr>
                <w:rStyle w:val="a9"/>
                <w:noProof/>
              </w:rPr>
              <w:t>参考文献</w:t>
            </w:r>
            <w:r w:rsidR="002942EB">
              <w:rPr>
                <w:noProof/>
                <w:webHidden/>
              </w:rPr>
              <w:tab/>
            </w:r>
            <w:r w:rsidR="002942EB">
              <w:rPr>
                <w:noProof/>
                <w:webHidden/>
              </w:rPr>
              <w:fldChar w:fldCharType="begin"/>
            </w:r>
            <w:r w:rsidR="002942EB">
              <w:rPr>
                <w:noProof/>
                <w:webHidden/>
              </w:rPr>
              <w:instrText xml:space="preserve"> PAGEREF _Toc33123571 \h </w:instrText>
            </w:r>
            <w:r w:rsidR="002942EB">
              <w:rPr>
                <w:noProof/>
                <w:webHidden/>
              </w:rPr>
            </w:r>
            <w:r w:rsidR="002942EB">
              <w:rPr>
                <w:noProof/>
                <w:webHidden/>
              </w:rPr>
              <w:fldChar w:fldCharType="separate"/>
            </w:r>
            <w:r w:rsidR="002942EB">
              <w:rPr>
                <w:noProof/>
                <w:webHidden/>
              </w:rPr>
              <w:t>51</w:t>
            </w:r>
            <w:r w:rsidR="002942EB">
              <w:rPr>
                <w:noProof/>
                <w:webHidden/>
              </w:rPr>
              <w:fldChar w:fldCharType="end"/>
            </w:r>
          </w:hyperlink>
        </w:p>
        <w:p w:rsidR="002942EB" w:rsidRDefault="000D153C">
          <w:pPr>
            <w:pStyle w:val="TOC1"/>
            <w:tabs>
              <w:tab w:val="right" w:leader="dot" w:pos="8296"/>
            </w:tabs>
            <w:rPr>
              <w:rFonts w:asciiTheme="minorHAnsi" w:eastAsiaTheme="minorEastAsia" w:hAnsiTheme="minorHAnsi" w:cstheme="minorBidi"/>
              <w:bCs w:val="0"/>
              <w:noProof/>
              <w:sz w:val="21"/>
              <w:szCs w:val="22"/>
            </w:rPr>
          </w:pPr>
          <w:hyperlink w:anchor="_Toc33123572" w:history="1">
            <w:r w:rsidR="002942EB" w:rsidRPr="000F45CD">
              <w:rPr>
                <w:rStyle w:val="a9"/>
                <w:noProof/>
                <w:shd w:val="clear" w:color="auto" w:fill="FFFFFF"/>
              </w:rPr>
              <w:t>致谢</w:t>
            </w:r>
            <w:r w:rsidR="002942EB">
              <w:rPr>
                <w:noProof/>
                <w:webHidden/>
              </w:rPr>
              <w:tab/>
            </w:r>
            <w:r w:rsidR="002942EB">
              <w:rPr>
                <w:noProof/>
                <w:webHidden/>
              </w:rPr>
              <w:fldChar w:fldCharType="begin"/>
            </w:r>
            <w:r w:rsidR="002942EB">
              <w:rPr>
                <w:noProof/>
                <w:webHidden/>
              </w:rPr>
              <w:instrText xml:space="preserve"> PAGEREF _Toc33123572 \h </w:instrText>
            </w:r>
            <w:r w:rsidR="002942EB">
              <w:rPr>
                <w:noProof/>
                <w:webHidden/>
              </w:rPr>
            </w:r>
            <w:r w:rsidR="002942EB">
              <w:rPr>
                <w:noProof/>
                <w:webHidden/>
              </w:rPr>
              <w:fldChar w:fldCharType="separate"/>
            </w:r>
            <w:r w:rsidR="002942EB">
              <w:rPr>
                <w:noProof/>
                <w:webHidden/>
              </w:rPr>
              <w:t>56</w:t>
            </w:r>
            <w:r w:rsidR="002942EB">
              <w:rPr>
                <w:noProof/>
                <w:webHidden/>
              </w:rPr>
              <w:fldChar w:fldCharType="end"/>
            </w:r>
          </w:hyperlink>
        </w:p>
        <w:p w:rsidR="002942EB" w:rsidRDefault="000D153C">
          <w:pPr>
            <w:pStyle w:val="TOC1"/>
            <w:tabs>
              <w:tab w:val="right" w:leader="dot" w:pos="8296"/>
            </w:tabs>
            <w:rPr>
              <w:rFonts w:asciiTheme="minorHAnsi" w:eastAsiaTheme="minorEastAsia" w:hAnsiTheme="minorHAnsi" w:cstheme="minorBidi"/>
              <w:bCs w:val="0"/>
              <w:noProof/>
              <w:sz w:val="21"/>
              <w:szCs w:val="22"/>
            </w:rPr>
          </w:pPr>
          <w:hyperlink w:anchor="_Toc33123573" w:history="1">
            <w:r w:rsidR="002942EB" w:rsidRPr="000F45CD">
              <w:rPr>
                <w:rStyle w:val="a9"/>
                <w:noProof/>
              </w:rPr>
              <w:t>攻读学位期间发表的学术论文</w:t>
            </w:r>
            <w:r w:rsidR="002942EB">
              <w:rPr>
                <w:noProof/>
                <w:webHidden/>
              </w:rPr>
              <w:tab/>
            </w:r>
            <w:r w:rsidR="002942EB">
              <w:rPr>
                <w:noProof/>
                <w:webHidden/>
              </w:rPr>
              <w:fldChar w:fldCharType="begin"/>
            </w:r>
            <w:r w:rsidR="002942EB">
              <w:rPr>
                <w:noProof/>
                <w:webHidden/>
              </w:rPr>
              <w:instrText xml:space="preserve"> PAGEREF _Toc33123573 \h </w:instrText>
            </w:r>
            <w:r w:rsidR="002942EB">
              <w:rPr>
                <w:noProof/>
                <w:webHidden/>
              </w:rPr>
            </w:r>
            <w:r w:rsidR="002942EB">
              <w:rPr>
                <w:noProof/>
                <w:webHidden/>
              </w:rPr>
              <w:fldChar w:fldCharType="separate"/>
            </w:r>
            <w:r w:rsidR="002942EB">
              <w:rPr>
                <w:noProof/>
                <w:webHidden/>
              </w:rPr>
              <w:t>58</w:t>
            </w:r>
            <w:r w:rsidR="002942EB">
              <w:rPr>
                <w:noProof/>
                <w:webHidden/>
              </w:rPr>
              <w:fldChar w:fldCharType="end"/>
            </w:r>
          </w:hyperlink>
        </w:p>
        <w:p w:rsidR="00B13242" w:rsidRDefault="00F25CEB">
          <w:pPr>
            <w:ind w:firstLine="480"/>
          </w:pPr>
          <w:r>
            <w:rPr>
              <w:szCs w:val="20"/>
            </w:rPr>
            <w:fldChar w:fldCharType="end"/>
          </w:r>
        </w:p>
      </w:sdtContent>
    </w:sdt>
    <w:p w:rsidR="00B13242" w:rsidRPr="00B13242" w:rsidRDefault="00B13242" w:rsidP="00B13242">
      <w:pPr>
        <w:ind w:firstLine="480"/>
        <w:sectPr w:rsidR="00B13242" w:rsidRPr="00B13242" w:rsidSect="00D740B8">
          <w:footerReference w:type="default" r:id="rId16"/>
          <w:pgSz w:w="11906" w:h="16838"/>
          <w:pgMar w:top="1440" w:right="1800" w:bottom="1440" w:left="1800" w:header="851" w:footer="992" w:gutter="0"/>
          <w:pgNumType w:start="1"/>
          <w:cols w:space="425"/>
          <w:docGrid w:type="lines" w:linePitch="326"/>
        </w:sectPr>
      </w:pPr>
    </w:p>
    <w:p w:rsidR="00C13536" w:rsidRPr="000336C4" w:rsidRDefault="00C13536" w:rsidP="00D740B8">
      <w:pPr>
        <w:pStyle w:val="1"/>
        <w:spacing w:after="652"/>
        <w:ind w:firstLineChars="0" w:firstLine="0"/>
      </w:pPr>
      <w:bookmarkStart w:id="44" w:name="_Toc33123538"/>
      <w:r>
        <w:rPr>
          <w:rFonts w:hint="eastAsia"/>
        </w:rPr>
        <w:lastRenderedPageBreak/>
        <w:t>第一章</w:t>
      </w:r>
      <w:r>
        <w:rPr>
          <w:rFonts w:hint="eastAsia"/>
        </w:rPr>
        <w:t xml:space="preserve"> </w:t>
      </w:r>
      <w:r>
        <w:rPr>
          <w:rFonts w:hint="eastAsia"/>
        </w:rPr>
        <w:t>绪论</w:t>
      </w:r>
      <w:bookmarkEnd w:id="44"/>
    </w:p>
    <w:p w:rsidR="00C13536" w:rsidRPr="00201004" w:rsidRDefault="00C13536" w:rsidP="00C13536">
      <w:pPr>
        <w:pStyle w:val="a3"/>
        <w:spacing w:before="163" w:after="163"/>
      </w:pPr>
      <w:bookmarkStart w:id="45" w:name="_Toc29983004"/>
      <w:bookmarkStart w:id="46" w:name="_Toc29983081"/>
      <w:bookmarkStart w:id="47" w:name="_Toc33123539"/>
      <w:r>
        <w:rPr>
          <w:rFonts w:hint="eastAsia"/>
        </w:rPr>
        <w:t>1</w:t>
      </w:r>
      <w:r>
        <w:t xml:space="preserve">.1 </w:t>
      </w:r>
      <w:r>
        <w:rPr>
          <w:rFonts w:hint="eastAsia"/>
        </w:rPr>
        <w:t>研究背景与意义</w:t>
      </w:r>
      <w:bookmarkEnd w:id="45"/>
      <w:bookmarkEnd w:id="46"/>
      <w:r w:rsidR="00EC3CDC">
        <w:rPr>
          <w:rFonts w:hint="eastAsia"/>
        </w:rPr>
        <w:t>(</w:t>
      </w:r>
      <w:r w:rsidR="00EC3CDC">
        <w:t>6537)</w:t>
      </w:r>
      <w:bookmarkEnd w:id="47"/>
    </w:p>
    <w:p w:rsidR="00C13536" w:rsidRDefault="00C13536" w:rsidP="00C13536">
      <w:pPr>
        <w:ind w:firstLine="480"/>
      </w:pPr>
      <w:del w:id="48" w:author="18771030236@163.com" w:date="2020-02-20T20:41:00Z">
        <w:r w:rsidDel="00C01635">
          <w:rPr>
            <w:rFonts w:hint="eastAsia"/>
          </w:rPr>
          <w:delText>随着</w:delText>
        </w:r>
      </w:del>
      <w:ins w:id="49" w:author="18771030236@163.com" w:date="2020-02-20T20:41:00Z">
        <w:r w:rsidR="00C01635">
          <w:rPr>
            <w:rFonts w:hint="eastAsia"/>
          </w:rPr>
          <w:t>由于</w:t>
        </w:r>
      </w:ins>
      <w:r>
        <w:rPr>
          <w:rFonts w:hint="eastAsia"/>
        </w:rPr>
        <w:t>计算机</w:t>
      </w:r>
      <w:ins w:id="50" w:author="18771030236@163.com" w:date="2020-02-20T20:41:00Z">
        <w:r w:rsidR="00C01635">
          <w:rPr>
            <w:rFonts w:hint="eastAsia"/>
          </w:rPr>
          <w:t>科学</w:t>
        </w:r>
      </w:ins>
      <w:del w:id="51" w:author="18771030236@163.com" w:date="2020-02-20T20:41:00Z">
        <w:r w:rsidR="00E64A00" w:rsidDel="00C01635">
          <w:rPr>
            <w:rFonts w:hint="eastAsia"/>
          </w:rPr>
          <w:delText>视觉</w:delText>
        </w:r>
      </w:del>
      <w:r>
        <w:rPr>
          <w:rFonts w:hint="eastAsia"/>
        </w:rPr>
        <w:t>和</w:t>
      </w:r>
      <w:r w:rsidR="00E64A00">
        <w:rPr>
          <w:rFonts w:hint="eastAsia"/>
        </w:rPr>
        <w:t>多媒体技术</w:t>
      </w:r>
      <w:r>
        <w:rPr>
          <w:rFonts w:hint="eastAsia"/>
        </w:rPr>
        <w:t>的</w:t>
      </w:r>
      <w:ins w:id="52" w:author="18771030236@163.com" w:date="2020-02-20T20:41:00Z">
        <w:r w:rsidR="00C01635">
          <w:rPr>
            <w:rFonts w:hint="eastAsia"/>
          </w:rPr>
          <w:t>不断创新</w:t>
        </w:r>
      </w:ins>
      <w:del w:id="53" w:author="18771030236@163.com" w:date="2020-02-20T20:41:00Z">
        <w:r w:rsidR="00E64A00" w:rsidDel="00C01635">
          <w:rPr>
            <w:rFonts w:hint="eastAsia"/>
          </w:rPr>
          <w:delText>飞快</w:delText>
        </w:r>
        <w:r w:rsidDel="00C01635">
          <w:rPr>
            <w:rFonts w:hint="eastAsia"/>
          </w:rPr>
          <w:delText>发展</w:delText>
        </w:r>
      </w:del>
      <w:r>
        <w:rPr>
          <w:rFonts w:hint="eastAsia"/>
        </w:rPr>
        <w:t>，</w:t>
      </w:r>
      <w:r w:rsidR="0003729E">
        <w:rPr>
          <w:rFonts w:hint="eastAsia"/>
        </w:rPr>
        <w:t>V</w:t>
      </w:r>
      <w:r w:rsidR="0003729E">
        <w:t>R</w:t>
      </w:r>
      <w:r>
        <w:rPr>
          <w:rFonts w:hint="eastAsia"/>
        </w:rPr>
        <w:t>（</w:t>
      </w:r>
      <w:r>
        <w:rPr>
          <w:rFonts w:hint="eastAsia"/>
        </w:rPr>
        <w:t>V</w:t>
      </w:r>
      <w:r>
        <w:t xml:space="preserve">irtual Reality, </w:t>
      </w:r>
      <w:r w:rsidR="0003729E">
        <w:rPr>
          <w:rFonts w:hint="eastAsia"/>
        </w:rPr>
        <w:t>虚拟现实</w:t>
      </w:r>
      <w:r>
        <w:rPr>
          <w:rFonts w:hint="eastAsia"/>
        </w:rPr>
        <w:t>）技术</w:t>
      </w:r>
      <w:r w:rsidR="00B33AE9">
        <w:rPr>
          <w:rFonts w:hint="eastAsia"/>
        </w:rPr>
        <w:t>开始</w:t>
      </w:r>
      <w:ins w:id="54" w:author="18771030236@163.com" w:date="2020-02-20T20:42:00Z">
        <w:r w:rsidR="00C01635">
          <w:rPr>
            <w:rFonts w:hint="eastAsia"/>
          </w:rPr>
          <w:t>逐步</w:t>
        </w:r>
      </w:ins>
      <w:del w:id="55" w:author="18771030236@163.com" w:date="2020-02-20T20:42:00Z">
        <w:r w:rsidR="00B33AE9" w:rsidDel="00C01635">
          <w:rPr>
            <w:rFonts w:hint="eastAsia"/>
          </w:rPr>
          <w:delText>逐渐</w:delText>
        </w:r>
      </w:del>
      <w:r w:rsidR="00B33AE9">
        <w:rPr>
          <w:rFonts w:hint="eastAsia"/>
        </w:rPr>
        <w:t>进入</w:t>
      </w:r>
      <w:ins w:id="56" w:author="18771030236@163.com" w:date="2020-02-20T20:42:00Z">
        <w:r w:rsidR="00C01635">
          <w:rPr>
            <w:rFonts w:hint="eastAsia"/>
          </w:rPr>
          <w:t>大众</w:t>
        </w:r>
      </w:ins>
      <w:del w:id="57" w:author="18771030236@163.com" w:date="2020-02-20T20:42:00Z">
        <w:r w:rsidR="00B33AE9" w:rsidDel="00C01635">
          <w:rPr>
            <w:rFonts w:hint="eastAsia"/>
          </w:rPr>
          <w:delText>人们</w:delText>
        </w:r>
      </w:del>
      <w:r w:rsidR="00B33AE9">
        <w:rPr>
          <w:rFonts w:hint="eastAsia"/>
        </w:rPr>
        <w:t>的关注范围</w:t>
      </w:r>
      <w:r>
        <w:rPr>
          <w:rFonts w:hint="eastAsia"/>
        </w:rPr>
        <w:t>，</w:t>
      </w:r>
      <w:ins w:id="58" w:author="18771030236@163.com" w:date="2020-02-20T21:07:00Z">
        <w:r w:rsidR="004F4A0E">
          <w:rPr>
            <w:rFonts w:hint="eastAsia"/>
          </w:rPr>
          <w:t>V</w:t>
        </w:r>
        <w:r w:rsidR="004F4A0E">
          <w:t>R</w:t>
        </w:r>
      </w:ins>
      <w:del w:id="59" w:author="18771030236@163.com" w:date="2020-02-20T21:07:00Z">
        <w:r w:rsidDel="004F4A0E">
          <w:rPr>
            <w:rFonts w:hint="eastAsia"/>
          </w:rPr>
          <w:delText>虚拟现实</w:delText>
        </w:r>
      </w:del>
      <w:r>
        <w:rPr>
          <w:rFonts w:hint="eastAsia"/>
        </w:rPr>
        <w:t>技术构建的虚拟环境与真实环境真假难辨，用户从传统的</w:t>
      </w:r>
      <w:r w:rsidR="00884948">
        <w:rPr>
          <w:rFonts w:hint="eastAsia"/>
        </w:rPr>
        <w:t>以</w:t>
      </w:r>
      <w:r>
        <w:rPr>
          <w:rFonts w:hint="eastAsia"/>
        </w:rPr>
        <w:t>视觉为主的局限体验扩展到包含视觉、听觉、触觉甚至嗅觉的综合感官体验，在虚拟环境中体验到彷佛身处在真实世界的感觉。</w:t>
      </w:r>
    </w:p>
    <w:p w:rsidR="00C13536" w:rsidRDefault="00155F99" w:rsidP="00E64A00">
      <w:pPr>
        <w:ind w:firstLine="480"/>
      </w:pPr>
      <w:ins w:id="60" w:author="18771030236@163.com" w:date="2020-02-20T20:50:00Z">
        <w:r>
          <w:rPr>
            <w:rFonts w:hint="eastAsia"/>
          </w:rPr>
          <w:t>V</w:t>
        </w:r>
        <w:r>
          <w:t>R</w:t>
        </w:r>
      </w:ins>
      <w:del w:id="61" w:author="18771030236@163.com" w:date="2020-02-20T20:50:00Z">
        <w:r w:rsidR="00C13536" w:rsidDel="00155F99">
          <w:rPr>
            <w:rFonts w:hint="eastAsia"/>
          </w:rPr>
          <w:delText>虚拟现实</w:delText>
        </w:r>
      </w:del>
      <w:r w:rsidR="00E64A00">
        <w:rPr>
          <w:rFonts w:hint="eastAsia"/>
        </w:rPr>
        <w:t>有</w:t>
      </w:r>
      <w:del w:id="62" w:author="18771030236@163.com" w:date="2020-02-20T20:53:00Z">
        <w:r w:rsidR="00E64A00" w:rsidDel="00155F99">
          <w:rPr>
            <w:rFonts w:hint="eastAsia"/>
          </w:rPr>
          <w:delText>三</w:delText>
        </w:r>
      </w:del>
      <w:del w:id="63" w:author="18771030236@163.com" w:date="2020-02-20T20:50:00Z">
        <w:r w:rsidR="00E64A00" w:rsidDel="00155F99">
          <w:rPr>
            <w:rFonts w:hint="eastAsia"/>
          </w:rPr>
          <w:delText>个</w:delText>
        </w:r>
      </w:del>
      <w:del w:id="64" w:author="18771030236@163.com" w:date="2020-02-20T20:53:00Z">
        <w:r w:rsidR="00E64A00" w:rsidDel="00155F99">
          <w:rPr>
            <w:rFonts w:hint="eastAsia"/>
          </w:rPr>
          <w:delText>特点</w:delText>
        </w:r>
      </w:del>
      <w:del w:id="65" w:author="18771030236@163.com" w:date="2020-02-20T20:50:00Z">
        <w:r w:rsidR="00E64A00" w:rsidDel="00155F99">
          <w:rPr>
            <w:rFonts w:hint="eastAsia"/>
          </w:rPr>
          <w:delText>，</w:delText>
        </w:r>
      </w:del>
      <w:r w:rsidR="00E64A00">
        <w:rPr>
          <w:rFonts w:hint="eastAsia"/>
        </w:rPr>
        <w:t>沉浸</w:t>
      </w:r>
      <w:ins w:id="66" w:author="18771030236@163.com" w:date="2020-02-20T20:53:00Z">
        <w:r>
          <w:rPr>
            <w:rFonts w:hint="eastAsia"/>
          </w:rPr>
          <w:t>性</w:t>
        </w:r>
      </w:ins>
      <w:del w:id="67" w:author="18771030236@163.com" w:date="2020-02-20T20:52:00Z">
        <w:r w:rsidR="00E64A00" w:rsidDel="00155F99">
          <w:rPr>
            <w:rFonts w:hint="eastAsia"/>
          </w:rPr>
          <w:delText>感</w:delText>
        </w:r>
      </w:del>
      <w:r w:rsidR="00E64A00">
        <w:rPr>
          <w:rFonts w:hint="eastAsia"/>
        </w:rPr>
        <w:t>、交互性和构想性</w:t>
      </w:r>
      <w:ins w:id="68" w:author="18771030236@163.com" w:date="2020-02-20T20:53:00Z">
        <w:r>
          <w:rPr>
            <w:rFonts w:hint="eastAsia"/>
          </w:rPr>
          <w:t>的特点</w:t>
        </w:r>
      </w:ins>
      <w:r w:rsidR="008A79FD">
        <w:rPr>
          <w:rFonts w:hint="eastAsia"/>
        </w:rPr>
        <w:t>[</w:t>
      </w:r>
      <w:r w:rsidR="008A79FD">
        <w:t>1]</w:t>
      </w:r>
      <w:r w:rsidR="00C13536">
        <w:rPr>
          <w:rFonts w:hint="eastAsia"/>
        </w:rPr>
        <w:t>。</w:t>
      </w:r>
      <w:r w:rsidR="00E64A00">
        <w:rPr>
          <w:rFonts w:hint="eastAsia"/>
        </w:rPr>
        <w:t>沉浸</w:t>
      </w:r>
      <w:ins w:id="69" w:author="18771030236@163.com" w:date="2020-02-20T20:53:00Z">
        <w:r>
          <w:rPr>
            <w:rFonts w:hint="eastAsia"/>
          </w:rPr>
          <w:t>性</w:t>
        </w:r>
      </w:ins>
      <w:del w:id="70" w:author="18771030236@163.com" w:date="2020-02-20T20:52:00Z">
        <w:r w:rsidR="00E64A00" w:rsidDel="00155F99">
          <w:rPr>
            <w:rFonts w:hint="eastAsia"/>
          </w:rPr>
          <w:delText>感</w:delText>
        </w:r>
      </w:del>
      <w:r w:rsidR="0055635D">
        <w:rPr>
          <w:rFonts w:hint="eastAsia"/>
        </w:rPr>
        <w:t>是</w:t>
      </w:r>
      <w:r w:rsidR="00C13536">
        <w:rPr>
          <w:rFonts w:hint="eastAsia"/>
        </w:rPr>
        <w:t>指当用户</w:t>
      </w:r>
      <w:r w:rsidR="00E64A00">
        <w:rPr>
          <w:rFonts w:hint="eastAsia"/>
        </w:rPr>
        <w:t>进入到虚拟环境</w:t>
      </w:r>
      <w:r w:rsidR="00C13536">
        <w:rPr>
          <w:rFonts w:hint="eastAsia"/>
        </w:rPr>
        <w:t>时，听到的看到的体验到的感受与真实世界完全一致，这是衡量虚拟现实技术</w:t>
      </w:r>
      <w:r w:rsidR="0055635D">
        <w:rPr>
          <w:rFonts w:hint="eastAsia"/>
        </w:rPr>
        <w:t>优劣</w:t>
      </w:r>
      <w:r w:rsidR="00C13536">
        <w:rPr>
          <w:rFonts w:hint="eastAsia"/>
        </w:rPr>
        <w:t>的关键指标；交互性指用户</w:t>
      </w:r>
      <w:ins w:id="71" w:author="18771030236@163.com" w:date="2020-02-20T20:57:00Z">
        <w:r>
          <w:rPr>
            <w:rFonts w:hint="eastAsia"/>
          </w:rPr>
          <w:t>能够</w:t>
        </w:r>
      </w:ins>
      <w:del w:id="72" w:author="18771030236@163.com" w:date="2020-02-20T20:57:00Z">
        <w:r w:rsidR="00C13536" w:rsidDel="00155F99">
          <w:rPr>
            <w:rFonts w:hint="eastAsia"/>
          </w:rPr>
          <w:delText>可以</w:delText>
        </w:r>
      </w:del>
      <w:r w:rsidR="00C13536">
        <w:rPr>
          <w:rFonts w:hint="eastAsia"/>
        </w:rPr>
        <w:t>与虚</w:t>
      </w:r>
      <w:ins w:id="73" w:author="18771030236@163.com" w:date="2020-02-20T20:55:00Z">
        <w:r>
          <w:rPr>
            <w:rFonts w:hint="eastAsia"/>
          </w:rPr>
          <w:t>构</w:t>
        </w:r>
      </w:ins>
      <w:del w:id="74" w:author="18771030236@163.com" w:date="2020-02-20T20:55:00Z">
        <w:r w:rsidR="00C13536" w:rsidDel="00155F99">
          <w:rPr>
            <w:rFonts w:hint="eastAsia"/>
          </w:rPr>
          <w:delText>拟</w:delText>
        </w:r>
      </w:del>
      <w:ins w:id="75" w:author="18771030236@163.com" w:date="2020-02-20T20:55:00Z">
        <w:r>
          <w:rPr>
            <w:rFonts w:hint="eastAsia"/>
          </w:rPr>
          <w:t>世界</w:t>
        </w:r>
      </w:ins>
      <w:del w:id="76" w:author="18771030236@163.com" w:date="2020-02-20T20:55:00Z">
        <w:r w:rsidR="00C13536" w:rsidDel="00155F99">
          <w:rPr>
            <w:rFonts w:hint="eastAsia"/>
          </w:rPr>
          <w:delText>环境</w:delText>
        </w:r>
      </w:del>
      <w:del w:id="77" w:author="18771030236@163.com" w:date="2020-02-20T20:56:00Z">
        <w:r w:rsidR="00C13536" w:rsidDel="00155F99">
          <w:rPr>
            <w:rFonts w:hint="eastAsia"/>
          </w:rPr>
          <w:delText>进行</w:delText>
        </w:r>
      </w:del>
      <w:r w:rsidR="00C13536">
        <w:rPr>
          <w:rFonts w:hint="eastAsia"/>
        </w:rPr>
        <w:t>互动。区别于传统的只能观看的用户体验，虚拟现实技术</w:t>
      </w:r>
      <w:r w:rsidR="00E64A00">
        <w:rPr>
          <w:rFonts w:hint="eastAsia"/>
        </w:rPr>
        <w:t>通过力反馈装置、陀螺仪、跟踪器等多种传感设备使得用户可以跟虚拟环境进行交互</w:t>
      </w:r>
      <w:r w:rsidR="00C13536">
        <w:rPr>
          <w:rFonts w:hint="eastAsia"/>
        </w:rPr>
        <w:t>，</w:t>
      </w:r>
      <w:r w:rsidR="00E64A00">
        <w:rPr>
          <w:rFonts w:hint="eastAsia"/>
        </w:rPr>
        <w:t>例如，</w:t>
      </w:r>
      <w:r w:rsidR="00C13536">
        <w:rPr>
          <w:rFonts w:hint="eastAsia"/>
        </w:rPr>
        <w:t>用户可以在射击游戏中拿起枪支对目标进行射击，可以蹲起躲避敌人，且整个交互过程遵循各种物理学定律，与真实世界一致；构想性也被称作想象性，用户在虚拟</w:t>
      </w:r>
      <w:ins w:id="78" w:author="18771030236@163.com" w:date="2020-02-20T20:57:00Z">
        <w:r>
          <w:rPr>
            <w:rFonts w:hint="eastAsia"/>
          </w:rPr>
          <w:t>环境</w:t>
        </w:r>
      </w:ins>
      <w:del w:id="79" w:author="18771030236@163.com" w:date="2020-02-20T20:57:00Z">
        <w:r w:rsidR="00C13536" w:rsidDel="00155F99">
          <w:rPr>
            <w:rFonts w:hint="eastAsia"/>
          </w:rPr>
          <w:delText>世界</w:delText>
        </w:r>
      </w:del>
      <w:r w:rsidR="00C13536">
        <w:rPr>
          <w:rFonts w:hint="eastAsia"/>
        </w:rPr>
        <w:t>中</w:t>
      </w:r>
      <w:del w:id="80" w:author="18771030236@163.com" w:date="2020-02-20T20:58:00Z">
        <w:r w:rsidR="00C13536" w:rsidDel="00155F99">
          <w:rPr>
            <w:rFonts w:hint="eastAsia"/>
          </w:rPr>
          <w:delText>除了可以</w:delText>
        </w:r>
      </w:del>
      <w:ins w:id="81" w:author="18771030236@163.com" w:date="2020-02-20T20:58:00Z">
        <w:r>
          <w:rPr>
            <w:rFonts w:hint="eastAsia"/>
          </w:rPr>
          <w:t>不仅能够</w:t>
        </w:r>
      </w:ins>
      <w:r w:rsidR="00C13536">
        <w:rPr>
          <w:rFonts w:hint="eastAsia"/>
        </w:rPr>
        <w:t>体验到</w:t>
      </w:r>
      <w:ins w:id="82" w:author="18771030236@163.com" w:date="2020-02-20T20:59:00Z">
        <w:r>
          <w:rPr>
            <w:rFonts w:hint="eastAsia"/>
          </w:rPr>
          <w:t>实际</w:t>
        </w:r>
      </w:ins>
      <w:ins w:id="83" w:author="18771030236@163.com" w:date="2020-02-20T20:58:00Z">
        <w:r>
          <w:rPr>
            <w:rFonts w:hint="eastAsia"/>
          </w:rPr>
          <w:t>环境中</w:t>
        </w:r>
      </w:ins>
      <w:del w:id="84" w:author="18771030236@163.com" w:date="2020-02-20T20:58:00Z">
        <w:r w:rsidR="00C13536" w:rsidDel="00155F99">
          <w:rPr>
            <w:rFonts w:hint="eastAsia"/>
          </w:rPr>
          <w:delText>真实世界</w:delText>
        </w:r>
      </w:del>
      <w:r w:rsidR="00C13536">
        <w:rPr>
          <w:rFonts w:hint="eastAsia"/>
        </w:rPr>
        <w:t>的</w:t>
      </w:r>
      <w:ins w:id="85" w:author="18771030236@163.com" w:date="2020-02-20T21:01:00Z">
        <w:r w:rsidR="004F4A0E">
          <w:rPr>
            <w:rFonts w:hint="eastAsia"/>
          </w:rPr>
          <w:t>感觉</w:t>
        </w:r>
      </w:ins>
      <w:del w:id="86" w:author="18771030236@163.com" w:date="2020-02-20T21:01:00Z">
        <w:r w:rsidR="00C13536" w:rsidDel="004F4A0E">
          <w:rPr>
            <w:rFonts w:hint="eastAsia"/>
          </w:rPr>
          <w:delText>感受</w:delText>
        </w:r>
      </w:del>
      <w:del w:id="87" w:author="18771030236@163.com" w:date="2020-02-20T20:59:00Z">
        <w:r w:rsidR="00C13536" w:rsidDel="00155F99">
          <w:rPr>
            <w:rFonts w:hint="eastAsia"/>
          </w:rPr>
          <w:delText>外</w:delText>
        </w:r>
      </w:del>
      <w:r w:rsidR="00C13536">
        <w:rPr>
          <w:rFonts w:hint="eastAsia"/>
        </w:rPr>
        <w:t>，还可以自由丰富地创建出真实世界不可能发生的事情，激发用户的创新性。</w:t>
      </w:r>
    </w:p>
    <w:p w:rsidR="00C13536" w:rsidRPr="004F084A" w:rsidRDefault="004F4A0E" w:rsidP="00C13536">
      <w:pPr>
        <w:ind w:firstLine="480"/>
      </w:pPr>
      <w:ins w:id="88" w:author="18771030236@163.com" w:date="2020-02-20T21:02:00Z">
        <w:r>
          <w:rPr>
            <w:rFonts w:hint="eastAsia"/>
          </w:rPr>
          <w:t>V</w:t>
        </w:r>
        <w:r>
          <w:t>R</w:t>
        </w:r>
      </w:ins>
      <w:del w:id="89" w:author="18771030236@163.com" w:date="2020-02-20T21:02:00Z">
        <w:r w:rsidR="00C13536" w:rsidDel="004F4A0E">
          <w:rPr>
            <w:rFonts w:hint="eastAsia"/>
          </w:rPr>
          <w:delText>虚拟现实</w:delText>
        </w:r>
      </w:del>
      <w:r w:rsidR="00C13536">
        <w:rPr>
          <w:rFonts w:hint="eastAsia"/>
        </w:rPr>
        <w:t>的概念可以</w:t>
      </w:r>
      <w:r w:rsidR="00884948">
        <w:rPr>
          <w:rFonts w:hint="eastAsia"/>
        </w:rPr>
        <w:t>追溯</w:t>
      </w:r>
      <w:r w:rsidR="00C13536">
        <w:rPr>
          <w:rFonts w:hint="eastAsia"/>
        </w:rPr>
        <w:t>到</w:t>
      </w:r>
      <w:r w:rsidR="00C13536">
        <w:rPr>
          <w:rFonts w:hint="eastAsia"/>
        </w:rPr>
        <w:t>20</w:t>
      </w:r>
      <w:r w:rsidR="00C13536">
        <w:rPr>
          <w:rFonts w:hint="eastAsia"/>
        </w:rPr>
        <w:t>世纪</w:t>
      </w:r>
      <w:r w:rsidR="00C13536">
        <w:rPr>
          <w:rFonts w:hint="eastAsia"/>
        </w:rPr>
        <w:t>80</w:t>
      </w:r>
      <w:r w:rsidR="00C13536">
        <w:rPr>
          <w:rFonts w:hint="eastAsia"/>
        </w:rPr>
        <w:t>年代初，发展至今已经</w:t>
      </w:r>
      <w:r w:rsidR="008A79FD">
        <w:rPr>
          <w:rFonts w:hint="eastAsia"/>
        </w:rPr>
        <w:t>在</w:t>
      </w:r>
      <w:r w:rsidR="00C13536">
        <w:rPr>
          <w:rFonts w:hint="eastAsia"/>
        </w:rPr>
        <w:t>影视</w:t>
      </w:r>
      <w:r w:rsidR="008A79FD">
        <w:rPr>
          <w:rFonts w:hint="eastAsia"/>
        </w:rPr>
        <w:t>休闲</w:t>
      </w:r>
      <w:r w:rsidR="00C13536">
        <w:rPr>
          <w:rFonts w:hint="eastAsia"/>
        </w:rPr>
        <w:t>、</w:t>
      </w:r>
      <w:r w:rsidR="008A79FD">
        <w:rPr>
          <w:rFonts w:hint="eastAsia"/>
        </w:rPr>
        <w:t>教育学习和远程医疗</w:t>
      </w:r>
      <w:r w:rsidR="00C13536">
        <w:rPr>
          <w:rFonts w:hint="eastAsia"/>
        </w:rPr>
        <w:t>等领域</w:t>
      </w:r>
      <w:r w:rsidR="008A79FD">
        <w:rPr>
          <w:rFonts w:hint="eastAsia"/>
        </w:rPr>
        <w:t>得到了广泛的应用</w:t>
      </w:r>
      <w:r w:rsidR="00C13536">
        <w:rPr>
          <w:rFonts w:hint="eastAsia"/>
        </w:rPr>
        <w:t>。</w:t>
      </w:r>
      <w:ins w:id="90" w:author="18771030236@163.com" w:date="2020-02-20T21:01:00Z">
        <w:r w:rsidRPr="00632090">
          <w:rPr>
            <w:rFonts w:hint="eastAsia"/>
          </w:rPr>
          <w:t>工业和信息化部</w:t>
        </w:r>
      </w:ins>
      <w:ins w:id="91" w:author="18771030236@163.com" w:date="2020-02-20T21:02:00Z">
        <w:r>
          <w:rPr>
            <w:rFonts w:hint="eastAsia"/>
          </w:rPr>
          <w:t>表示，</w:t>
        </w:r>
      </w:ins>
      <w:r w:rsidR="001A3ABE">
        <w:rPr>
          <w:rFonts w:hint="eastAsia"/>
        </w:rPr>
        <w:t>2</w:t>
      </w:r>
      <w:r w:rsidR="001A3ABE">
        <w:t>018</w:t>
      </w:r>
      <w:r w:rsidR="001A3ABE">
        <w:rPr>
          <w:rFonts w:hint="eastAsia"/>
        </w:rPr>
        <w:t>年</w:t>
      </w:r>
      <w:ins w:id="92" w:author="18771030236@163.com" w:date="2020-02-20T21:02:00Z">
        <w:r>
          <w:rPr>
            <w:rFonts w:hint="eastAsia"/>
          </w:rPr>
          <w:t>全世界内</w:t>
        </w:r>
        <w:r>
          <w:rPr>
            <w:rFonts w:hint="eastAsia"/>
          </w:rPr>
          <w:t>V</w:t>
        </w:r>
        <w:r>
          <w:t>R</w:t>
        </w:r>
        <w:r>
          <w:rPr>
            <w:rFonts w:hint="eastAsia"/>
          </w:rPr>
          <w:t>的</w:t>
        </w:r>
      </w:ins>
      <w:del w:id="93" w:author="18771030236@163.com" w:date="2020-02-20T21:03:00Z">
        <w:r w:rsidR="001A3ABE" w:rsidDel="004F4A0E">
          <w:rPr>
            <w:rFonts w:hint="eastAsia"/>
          </w:rPr>
          <w:delText>全球范围内虚拟现实的</w:delText>
        </w:r>
      </w:del>
      <w:r w:rsidR="001A3ABE">
        <w:rPr>
          <w:rFonts w:hint="eastAsia"/>
        </w:rPr>
        <w:t>产业规模已</w:t>
      </w:r>
      <w:ins w:id="94" w:author="18771030236@163.com" w:date="2020-02-20T21:03:00Z">
        <w:r>
          <w:rPr>
            <w:rFonts w:hint="eastAsia"/>
          </w:rPr>
          <w:t>将近</w:t>
        </w:r>
      </w:ins>
      <w:del w:id="95" w:author="18771030236@163.com" w:date="2020-02-20T21:03:00Z">
        <w:r w:rsidR="001A3ABE" w:rsidDel="004F4A0E">
          <w:rPr>
            <w:rFonts w:hint="eastAsia"/>
          </w:rPr>
          <w:delText>近</w:delText>
        </w:r>
      </w:del>
      <w:r w:rsidR="001A3ABE">
        <w:rPr>
          <w:rFonts w:hint="eastAsia"/>
        </w:rPr>
        <w:t>千亿元</w:t>
      </w:r>
      <w:del w:id="96" w:author="18771030236@163.com" w:date="2020-02-20T21:03:00Z">
        <w:r w:rsidR="001A3ABE" w:rsidDel="004F4A0E">
          <w:rPr>
            <w:rFonts w:hint="eastAsia"/>
          </w:rPr>
          <w:delText>人民币</w:delText>
        </w:r>
      </w:del>
      <w:r w:rsidR="001A3ABE">
        <w:rPr>
          <w:rFonts w:hint="eastAsia"/>
        </w:rPr>
        <w:t>，</w:t>
      </w:r>
      <w:ins w:id="97" w:author="18771030236@163.com" w:date="2020-02-20T21:03:00Z">
        <w:r>
          <w:rPr>
            <w:rFonts w:hint="eastAsia"/>
          </w:rPr>
          <w:t>同时</w:t>
        </w:r>
      </w:ins>
      <w:r w:rsidR="001A3ABE">
        <w:rPr>
          <w:rFonts w:hint="eastAsia"/>
        </w:rPr>
        <w:t>中国的</w:t>
      </w:r>
      <w:ins w:id="98" w:author="18771030236@163.com" w:date="2020-02-20T21:04:00Z">
        <w:r>
          <w:rPr>
            <w:rFonts w:hint="eastAsia"/>
          </w:rPr>
          <w:t>V</w:t>
        </w:r>
        <w:r>
          <w:t>R</w:t>
        </w:r>
        <w:r>
          <w:rPr>
            <w:rFonts w:hint="eastAsia"/>
          </w:rPr>
          <w:t>产业</w:t>
        </w:r>
      </w:ins>
      <w:del w:id="99" w:author="18771030236@163.com" w:date="2020-02-20T21:04:00Z">
        <w:r w:rsidR="001A3ABE" w:rsidDel="004F4A0E">
          <w:rPr>
            <w:rFonts w:hint="eastAsia"/>
          </w:rPr>
          <w:delText>虚拟现实</w:delText>
        </w:r>
        <w:r w:rsidR="001A3ABE" w:rsidRPr="00632090" w:rsidDel="004F4A0E">
          <w:rPr>
            <w:rFonts w:hint="eastAsia"/>
          </w:rPr>
          <w:delText>市场</w:delText>
        </w:r>
      </w:del>
      <w:r w:rsidR="001A3ABE" w:rsidRPr="00632090">
        <w:rPr>
          <w:rFonts w:hint="eastAsia"/>
        </w:rPr>
        <w:t>规模</w:t>
      </w:r>
      <w:r w:rsidR="001A3ABE">
        <w:rPr>
          <w:rFonts w:hint="eastAsia"/>
        </w:rPr>
        <w:t>也在</w:t>
      </w:r>
      <w:ins w:id="100" w:author="18771030236@163.com" w:date="2020-02-20T21:05:00Z">
        <w:r>
          <w:rPr>
            <w:rFonts w:hint="eastAsia"/>
          </w:rPr>
          <w:t>一直</w:t>
        </w:r>
      </w:ins>
      <w:del w:id="101" w:author="18771030236@163.com" w:date="2020-02-20T21:05:00Z">
        <w:r w:rsidR="008A79FD" w:rsidDel="004F4A0E">
          <w:rPr>
            <w:rFonts w:hint="eastAsia"/>
          </w:rPr>
          <w:delText>不断</w:delText>
        </w:r>
      </w:del>
      <w:r w:rsidR="001A3ABE" w:rsidRPr="00632090">
        <w:rPr>
          <w:rFonts w:hint="eastAsia"/>
        </w:rPr>
        <w:t>扩大</w:t>
      </w:r>
      <w:r w:rsidR="001A3ABE">
        <w:rPr>
          <w:rFonts w:hint="eastAsia"/>
        </w:rPr>
        <w:t>，</w:t>
      </w:r>
      <w:del w:id="102" w:author="18771030236@163.com" w:date="2020-02-20T21:05:00Z">
        <w:r w:rsidR="001A3ABE" w:rsidRPr="00632090" w:rsidDel="004F4A0E">
          <w:rPr>
            <w:rFonts w:hint="eastAsia"/>
          </w:rPr>
          <w:delText>工业和信息化部</w:delText>
        </w:r>
      </w:del>
      <w:r w:rsidR="001A3ABE" w:rsidRPr="00632090">
        <w:rPr>
          <w:rFonts w:hint="eastAsia"/>
        </w:rPr>
        <w:t>预计到</w:t>
      </w:r>
      <w:r w:rsidR="001A3ABE" w:rsidRPr="00632090">
        <w:rPr>
          <w:rFonts w:hint="eastAsia"/>
        </w:rPr>
        <w:t>2021</w:t>
      </w:r>
      <w:r w:rsidR="001A3ABE" w:rsidRPr="00632090">
        <w:rPr>
          <w:rFonts w:hint="eastAsia"/>
        </w:rPr>
        <w:t>年</w:t>
      </w:r>
      <w:del w:id="103" w:author="18771030236@163.com" w:date="2020-02-20T21:05:00Z">
        <w:r w:rsidR="001A3ABE" w:rsidRPr="00632090" w:rsidDel="004F4A0E">
          <w:rPr>
            <w:rFonts w:hint="eastAsia"/>
          </w:rPr>
          <w:delText>，</w:delText>
        </w:r>
      </w:del>
      <w:del w:id="104" w:author="18771030236@163.com" w:date="2020-02-20T21:06:00Z">
        <w:r w:rsidR="001A3ABE" w:rsidRPr="00632090" w:rsidDel="004F4A0E">
          <w:rPr>
            <w:rFonts w:hint="eastAsia"/>
          </w:rPr>
          <w:delText>我国</w:delText>
        </w:r>
      </w:del>
      <w:ins w:id="105" w:author="18771030236@163.com" w:date="2020-02-20T21:05:00Z">
        <w:r>
          <w:rPr>
            <w:rFonts w:hint="eastAsia"/>
          </w:rPr>
          <w:t>V</w:t>
        </w:r>
        <w:r>
          <w:t>R</w:t>
        </w:r>
      </w:ins>
      <w:del w:id="106" w:author="18771030236@163.com" w:date="2020-02-20T21:05:00Z">
        <w:r w:rsidR="001A3ABE" w:rsidRPr="00632090" w:rsidDel="004F4A0E">
          <w:rPr>
            <w:rFonts w:hint="eastAsia"/>
          </w:rPr>
          <w:delText>虚拟现实</w:delText>
        </w:r>
      </w:del>
      <w:ins w:id="107" w:author="18771030236@163.com" w:date="2020-02-20T21:05:00Z">
        <w:r>
          <w:rPr>
            <w:rFonts w:hint="eastAsia"/>
          </w:rPr>
          <w:t>的</w:t>
        </w:r>
      </w:ins>
      <w:r w:rsidR="001A3ABE" w:rsidRPr="00632090">
        <w:rPr>
          <w:rFonts w:hint="eastAsia"/>
        </w:rPr>
        <w:t>市场规模将</w:t>
      </w:r>
      <w:ins w:id="108" w:author="18771030236@163.com" w:date="2020-02-20T21:06:00Z">
        <w:r>
          <w:rPr>
            <w:rFonts w:hint="eastAsia"/>
          </w:rPr>
          <w:t>达到</w:t>
        </w:r>
      </w:ins>
      <w:ins w:id="109" w:author="18771030236@163.com" w:date="2020-02-20T21:05:00Z">
        <w:r>
          <w:rPr>
            <w:rFonts w:hint="eastAsia"/>
          </w:rPr>
          <w:t>55</w:t>
        </w:r>
      </w:ins>
      <w:ins w:id="110" w:author="18771030236@163.com" w:date="2020-02-20T21:06:00Z">
        <w:r>
          <w:rPr>
            <w:rFonts w:hint="eastAsia"/>
          </w:rPr>
          <w:t>4</w:t>
        </w:r>
      </w:ins>
      <w:del w:id="111" w:author="18771030236@163.com" w:date="2020-02-20T21:05:00Z">
        <w:r w:rsidR="001A3ABE" w:rsidRPr="00632090" w:rsidDel="004F4A0E">
          <w:rPr>
            <w:rFonts w:hint="eastAsia"/>
          </w:rPr>
          <w:delText>达到</w:delText>
        </w:r>
        <w:r w:rsidR="001A3ABE" w:rsidRPr="00632090" w:rsidDel="004F4A0E">
          <w:rPr>
            <w:rFonts w:hint="eastAsia"/>
          </w:rPr>
          <w:delText>544.5</w:delText>
        </w:r>
      </w:del>
      <w:r w:rsidR="001A3ABE" w:rsidRPr="00632090">
        <w:rPr>
          <w:rFonts w:hint="eastAsia"/>
        </w:rPr>
        <w:t>亿元</w:t>
      </w:r>
      <w:r w:rsidR="001A3ABE">
        <w:rPr>
          <w:rFonts w:hint="eastAsia"/>
        </w:rPr>
        <w:t>，</w:t>
      </w:r>
      <w:del w:id="112" w:author="18771030236@163.com" w:date="2020-02-20T21:06:00Z">
        <w:r w:rsidR="001A3ABE" w:rsidDel="004F4A0E">
          <w:rPr>
            <w:rFonts w:hint="eastAsia"/>
          </w:rPr>
          <w:delText>同时</w:delText>
        </w:r>
      </w:del>
      <w:r w:rsidR="001A3ABE" w:rsidRPr="00632090">
        <w:rPr>
          <w:rFonts w:hint="eastAsia"/>
        </w:rPr>
        <w:t>工信部</w:t>
      </w:r>
      <w:ins w:id="113" w:author="18771030236@163.com" w:date="2020-02-20T21:07:00Z">
        <w:r>
          <w:rPr>
            <w:rFonts w:hint="eastAsia"/>
          </w:rPr>
          <w:t>还</w:t>
        </w:r>
      </w:ins>
      <w:r w:rsidR="001A3ABE">
        <w:rPr>
          <w:rFonts w:hint="eastAsia"/>
        </w:rPr>
        <w:t>表示</w:t>
      </w:r>
      <w:r w:rsidR="001A3ABE" w:rsidRPr="00632090">
        <w:rPr>
          <w:rFonts w:hint="eastAsia"/>
        </w:rPr>
        <w:t>将</w:t>
      </w:r>
      <w:r w:rsidR="008A79FD">
        <w:rPr>
          <w:rFonts w:hint="eastAsia"/>
        </w:rPr>
        <w:t>给予</w:t>
      </w:r>
      <w:r w:rsidR="001A3ABE" w:rsidRPr="00632090">
        <w:rPr>
          <w:rFonts w:hint="eastAsia"/>
        </w:rPr>
        <w:t>虚拟现实制造业</w:t>
      </w:r>
      <w:r w:rsidR="008A79FD">
        <w:rPr>
          <w:rFonts w:hint="eastAsia"/>
        </w:rPr>
        <w:t>多方面的支持</w:t>
      </w:r>
      <w:r w:rsidR="001A3ABE">
        <w:rPr>
          <w:rFonts w:hint="eastAsia"/>
        </w:rPr>
        <w:t>，</w:t>
      </w:r>
      <w:ins w:id="114" w:author="18771030236@163.com" w:date="2020-02-20T21:07:00Z">
        <w:r>
          <w:rPr>
            <w:rFonts w:hint="eastAsia"/>
          </w:rPr>
          <w:t>助力</w:t>
        </w:r>
      </w:ins>
      <w:ins w:id="115" w:author="18771030236@163.com" w:date="2020-02-20T21:08:00Z">
        <w:r>
          <w:rPr>
            <w:rFonts w:hint="eastAsia"/>
          </w:rPr>
          <w:t>V</w:t>
        </w:r>
        <w:r>
          <w:t>R</w:t>
        </w:r>
      </w:ins>
      <w:del w:id="116" w:author="18771030236@163.com" w:date="2020-02-20T21:07:00Z">
        <w:r w:rsidR="001A3ABE" w:rsidRPr="00632090" w:rsidDel="004F4A0E">
          <w:rPr>
            <w:rFonts w:hint="eastAsia"/>
          </w:rPr>
          <w:delText>推动</w:delText>
        </w:r>
      </w:del>
      <w:del w:id="117" w:author="18771030236@163.com" w:date="2020-02-20T21:08:00Z">
        <w:r w:rsidR="001A3ABE" w:rsidRPr="00632090" w:rsidDel="004F4A0E">
          <w:rPr>
            <w:rFonts w:hint="eastAsia"/>
          </w:rPr>
          <w:delText>虚拟现实</w:delText>
        </w:r>
      </w:del>
      <w:r w:rsidR="001A3ABE" w:rsidRPr="00632090">
        <w:rPr>
          <w:rFonts w:hint="eastAsia"/>
        </w:rPr>
        <w:t>技术在</w:t>
      </w:r>
      <w:ins w:id="118" w:author="18771030236@163.com" w:date="2020-02-20T21:10:00Z">
        <w:r w:rsidR="000E1A6B">
          <w:rPr>
            <w:rFonts w:hint="eastAsia"/>
          </w:rPr>
          <w:t>教育、商</w:t>
        </w:r>
      </w:ins>
      <w:del w:id="119" w:author="18771030236@163.com" w:date="2020-02-20T21:10:00Z">
        <w:r w:rsidR="001A3ABE" w:rsidRPr="00632090" w:rsidDel="000E1A6B">
          <w:rPr>
            <w:rFonts w:hint="eastAsia"/>
          </w:rPr>
          <w:delText>制造</w:delText>
        </w:r>
      </w:del>
      <w:ins w:id="120" w:author="18771030236@163.com" w:date="2020-02-20T21:09:00Z">
        <w:r>
          <w:rPr>
            <w:rFonts w:hint="eastAsia"/>
          </w:rPr>
          <w:t>业</w:t>
        </w:r>
      </w:ins>
      <w:del w:id="121" w:author="18771030236@163.com" w:date="2020-02-20T21:10:00Z">
        <w:r w:rsidR="001A3ABE" w:rsidRPr="00632090" w:rsidDel="000E1A6B">
          <w:rPr>
            <w:rFonts w:hint="eastAsia"/>
          </w:rPr>
          <w:delText>、教育</w:delText>
        </w:r>
      </w:del>
      <w:ins w:id="122" w:author="18771030236@163.com" w:date="2020-02-20T21:09:00Z">
        <w:r w:rsidR="000E1A6B">
          <w:rPr>
            <w:rFonts w:hint="eastAsia"/>
          </w:rPr>
          <w:t>业</w:t>
        </w:r>
      </w:ins>
      <w:del w:id="123" w:author="18771030236@163.com" w:date="2020-02-20T21:09:00Z">
        <w:r w:rsidR="001A3ABE" w:rsidRPr="00632090" w:rsidDel="000E1A6B">
          <w:rPr>
            <w:rFonts w:hint="eastAsia"/>
          </w:rPr>
          <w:delText>、文化</w:delText>
        </w:r>
      </w:del>
      <w:ins w:id="124" w:author="18771030236@163.com" w:date="2020-02-20T21:11:00Z">
        <w:r w:rsidR="000E1A6B">
          <w:rPr>
            <w:rFonts w:hint="eastAsia"/>
          </w:rPr>
          <w:t>、文娱</w:t>
        </w:r>
      </w:ins>
      <w:r w:rsidR="001A3ABE" w:rsidRPr="00632090">
        <w:rPr>
          <w:rFonts w:hint="eastAsia"/>
        </w:rPr>
        <w:t>等领域</w:t>
      </w:r>
      <w:ins w:id="125" w:author="18771030236@163.com" w:date="2020-02-20T21:09:00Z">
        <w:r>
          <w:rPr>
            <w:rFonts w:hint="eastAsia"/>
          </w:rPr>
          <w:t>得到更多</w:t>
        </w:r>
      </w:ins>
      <w:ins w:id="126" w:author="18771030236@163.com" w:date="2020-02-20T21:12:00Z">
        <w:r w:rsidR="000E1A6B">
          <w:rPr>
            <w:rFonts w:hint="eastAsia"/>
          </w:rPr>
          <w:t>运用</w:t>
        </w:r>
      </w:ins>
      <w:del w:id="127" w:author="18771030236@163.com" w:date="2020-02-20T21:12:00Z">
        <w:r w:rsidR="001A3ABE" w:rsidRPr="00632090" w:rsidDel="000E1A6B">
          <w:rPr>
            <w:rFonts w:hint="eastAsia"/>
          </w:rPr>
          <w:delText>应用</w:delText>
        </w:r>
      </w:del>
      <w:r w:rsidR="001A3ABE">
        <w:rPr>
          <w:rFonts w:hint="eastAsia"/>
        </w:rPr>
        <w:t>[</w:t>
      </w:r>
      <w:r w:rsidR="001A3ABE">
        <w:t>2]</w:t>
      </w:r>
      <w:r w:rsidR="001A3ABE">
        <w:rPr>
          <w:rFonts w:hint="eastAsia"/>
        </w:rPr>
        <w:t>。</w:t>
      </w:r>
      <w:del w:id="128" w:author="18771030236@163.com" w:date="2020-02-20T21:13:00Z">
        <w:r w:rsidR="00C13536" w:rsidDel="000E1A6B">
          <w:rPr>
            <w:rFonts w:hint="eastAsia"/>
          </w:rPr>
          <w:delText>虚拟现实</w:delText>
        </w:r>
      </w:del>
      <w:ins w:id="129" w:author="18771030236@163.com" w:date="2020-02-20T21:13:00Z">
        <w:r w:rsidR="000E1A6B">
          <w:rPr>
            <w:rFonts w:hint="eastAsia"/>
          </w:rPr>
          <w:t>V</w:t>
        </w:r>
        <w:r w:rsidR="000E1A6B">
          <w:t>R</w:t>
        </w:r>
        <w:r w:rsidR="000E1A6B">
          <w:rPr>
            <w:rFonts w:hint="eastAsia"/>
          </w:rPr>
          <w:t>技术</w:t>
        </w:r>
      </w:ins>
      <w:r w:rsidR="00C13536">
        <w:rPr>
          <w:rFonts w:hint="eastAsia"/>
        </w:rPr>
        <w:t>巨大的发展市场</w:t>
      </w:r>
      <w:del w:id="130" w:author="18771030236@163.com" w:date="2020-02-20T21:13:00Z">
        <w:r w:rsidR="00C13536" w:rsidDel="000E1A6B">
          <w:rPr>
            <w:rFonts w:hint="eastAsia"/>
          </w:rPr>
          <w:delText>，</w:delText>
        </w:r>
      </w:del>
      <w:r w:rsidR="00C13536">
        <w:rPr>
          <w:rFonts w:hint="eastAsia"/>
        </w:rPr>
        <w:t>使得人们不断对其进行探索与研究</w:t>
      </w:r>
      <w:ins w:id="131" w:author="18771030236@163.com" w:date="2020-02-20T21:16:00Z">
        <w:r w:rsidR="000E1A6B">
          <w:rPr>
            <w:rFonts w:hint="eastAsia"/>
          </w:rPr>
          <w:t>，</w:t>
        </w:r>
      </w:ins>
      <w:del w:id="132" w:author="18771030236@163.com" w:date="2020-02-20T21:16:00Z">
        <w:r w:rsidR="00C13536" w:rsidDel="000E1A6B">
          <w:rPr>
            <w:rFonts w:hint="eastAsia"/>
          </w:rPr>
          <w:delText>。全景视频作为</w:delText>
        </w:r>
      </w:del>
      <w:del w:id="133" w:author="18771030236@163.com" w:date="2020-02-20T21:13:00Z">
        <w:r w:rsidR="00C13536" w:rsidDel="000E1A6B">
          <w:rPr>
            <w:rFonts w:hint="eastAsia"/>
          </w:rPr>
          <w:delText>虚拟现实</w:delText>
        </w:r>
      </w:del>
      <w:del w:id="134" w:author="18771030236@163.com" w:date="2020-02-20T21:16:00Z">
        <w:r w:rsidR="00C13536" w:rsidDel="000E1A6B">
          <w:rPr>
            <w:rFonts w:hint="eastAsia"/>
          </w:rPr>
          <w:delText>技术</w:delText>
        </w:r>
      </w:del>
      <w:ins w:id="135" w:author="18771030236@163.com" w:date="2020-02-20T21:16:00Z">
        <w:r w:rsidR="000E1A6B">
          <w:rPr>
            <w:rFonts w:hint="eastAsia"/>
          </w:rPr>
          <w:t>其</w:t>
        </w:r>
      </w:ins>
      <w:ins w:id="136" w:author="18771030236@163.com" w:date="2020-02-20T21:17:00Z">
        <w:r w:rsidR="000E1A6B">
          <w:rPr>
            <w:rFonts w:hint="eastAsia"/>
          </w:rPr>
          <w:t>中</w:t>
        </w:r>
      </w:ins>
      <w:r w:rsidR="00C13536">
        <w:rPr>
          <w:rFonts w:hint="eastAsia"/>
        </w:rPr>
        <w:t>最</w:t>
      </w:r>
      <w:del w:id="137" w:author="18771030236@163.com" w:date="2020-02-20T21:14:00Z">
        <w:r w:rsidR="00C13536" w:rsidDel="000E1A6B">
          <w:rPr>
            <w:rFonts w:hint="eastAsia"/>
          </w:rPr>
          <w:delText>为</w:delText>
        </w:r>
      </w:del>
      <w:r w:rsidR="00C13536">
        <w:rPr>
          <w:rFonts w:hint="eastAsia"/>
        </w:rPr>
        <w:t>流行的应用方向之一</w:t>
      </w:r>
      <w:ins w:id="138" w:author="18771030236@163.com" w:date="2020-02-20T21:16:00Z">
        <w:r w:rsidR="000E1A6B">
          <w:rPr>
            <w:rFonts w:hint="eastAsia"/>
          </w:rPr>
          <w:t>的全景视频</w:t>
        </w:r>
      </w:ins>
      <w:del w:id="139" w:author="18771030236@163.com" w:date="2020-02-20T21:16:00Z">
        <w:r w:rsidR="00C13536" w:rsidDel="000E1A6B">
          <w:rPr>
            <w:rFonts w:hint="eastAsia"/>
          </w:rPr>
          <w:delText>，</w:delText>
        </w:r>
      </w:del>
      <w:r w:rsidR="00C13536">
        <w:rPr>
          <w:rFonts w:hint="eastAsia"/>
        </w:rPr>
        <w:t>也逐渐成为人们争相研究的重点。</w:t>
      </w:r>
    </w:p>
    <w:p w:rsidR="00C13536" w:rsidRDefault="00C13536" w:rsidP="0016537E">
      <w:pPr>
        <w:ind w:firstLine="480"/>
      </w:pPr>
      <w:r>
        <w:rPr>
          <w:rFonts w:hint="eastAsia"/>
        </w:rPr>
        <w:t>全景视频，又被称作</w:t>
      </w:r>
      <w:r>
        <w:t>360</w:t>
      </w:r>
      <w:r>
        <w:rPr>
          <w:rFonts w:hint="eastAsia"/>
        </w:rPr>
        <w:t>度视频</w:t>
      </w:r>
      <w:del w:id="140" w:author="18771030236@163.com" w:date="2020-02-20T21:20:00Z">
        <w:r w:rsidDel="002924B4">
          <w:rPr>
            <w:rFonts w:hint="eastAsia"/>
          </w:rPr>
          <w:delText>、</w:delText>
        </w:r>
      </w:del>
      <w:del w:id="141" w:author="18771030236@163.com" w:date="2020-02-20T21:19:00Z">
        <w:r w:rsidDel="002924B4">
          <w:rPr>
            <w:rFonts w:hint="eastAsia"/>
          </w:rPr>
          <w:delText>沉浸式视频</w:delText>
        </w:r>
      </w:del>
      <w:r>
        <w:rPr>
          <w:rFonts w:hint="eastAsia"/>
        </w:rPr>
        <w:t>，是一种用户可以随意转变观看</w:t>
      </w:r>
      <w:ins w:id="142" w:author="18771030236@163.com" w:date="2020-02-20T21:22:00Z">
        <w:r w:rsidR="002924B4">
          <w:rPr>
            <w:rFonts w:hint="eastAsia"/>
          </w:rPr>
          <w:t>方向</w:t>
        </w:r>
      </w:ins>
      <w:del w:id="143" w:author="18771030236@163.com" w:date="2020-02-20T21:22:00Z">
        <w:r w:rsidDel="002924B4">
          <w:rPr>
            <w:rFonts w:hint="eastAsia"/>
          </w:rPr>
          <w:delText>角度</w:delText>
        </w:r>
      </w:del>
      <w:r>
        <w:rPr>
          <w:rFonts w:hint="eastAsia"/>
        </w:rPr>
        <w:t>的三维视频。传统的二维视频的缺点主要是缺乏互动性，用户只能被动观看视频内容，无法像在真实世界中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w:t>
      </w:r>
      <w:r w:rsidR="008A79FD">
        <w:rPr>
          <w:rFonts w:hint="eastAsia"/>
        </w:rPr>
        <w:t>由特殊的全景摄像机拍摄而成，全景摄像机通常由若干个普通相机组成，可以</w:t>
      </w:r>
      <w:r w:rsidR="008A79FD">
        <w:rPr>
          <w:rFonts w:hint="eastAsia"/>
        </w:rPr>
        <w:lastRenderedPageBreak/>
        <w:t>拍摄多个角度的画面，</w:t>
      </w:r>
      <w:r>
        <w:rPr>
          <w:rFonts w:hint="eastAsia"/>
        </w:rPr>
        <w:t>然后通过特征点</w:t>
      </w:r>
      <w:r w:rsidR="008A79FD">
        <w:rPr>
          <w:rFonts w:hint="eastAsia"/>
        </w:rPr>
        <w:t>检测</w:t>
      </w:r>
      <w:r>
        <w:rPr>
          <w:rFonts w:hint="eastAsia"/>
        </w:rPr>
        <w:t>、特征匹配和融合等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度得到的。用户在观看全景视频时需要佩戴特殊的硬件设备</w:t>
      </w:r>
      <w:r w:rsidR="0016537E">
        <w:rPr>
          <w:rFonts w:hint="eastAsia"/>
        </w:rPr>
        <w:t>V</w:t>
      </w:r>
      <w:r w:rsidR="0016537E">
        <w:t>R</w:t>
      </w:r>
      <w:r w:rsidR="0016537E">
        <w:rPr>
          <w:rFonts w:hint="eastAsia"/>
        </w:rPr>
        <w:t>眼镜</w:t>
      </w:r>
      <w:r>
        <w:rPr>
          <w:rFonts w:hint="eastAsia"/>
        </w:rPr>
        <w:t>或者</w:t>
      </w:r>
      <w:r w:rsidR="0003729E">
        <w:rPr>
          <w:rFonts w:hint="eastAsia"/>
        </w:rPr>
        <w:t>H</w:t>
      </w:r>
      <w:r w:rsidR="0003729E">
        <w:t>TM</w:t>
      </w:r>
      <w:r>
        <w:rPr>
          <w:rFonts w:hint="eastAsia"/>
        </w:rPr>
        <w:t>（</w:t>
      </w:r>
      <w:r>
        <w:t>Head Mounted Display</w:t>
      </w:r>
      <w:r w:rsidR="0016537E">
        <w:t xml:space="preserve">, </w:t>
      </w:r>
      <w:r w:rsidR="0003729E">
        <w:rPr>
          <w:rFonts w:hint="eastAsia"/>
        </w:rPr>
        <w:t>头戴式显示仪</w:t>
      </w:r>
      <w:r>
        <w:rPr>
          <w:rFonts w:hint="eastAsia"/>
        </w:rPr>
        <w:t>），</w:t>
      </w:r>
      <w:del w:id="144" w:author="18771030236@163.com" w:date="2020-02-20T21:23:00Z">
        <w:r w:rsidR="0016537E" w:rsidDel="002924B4">
          <w:rPr>
            <w:rFonts w:hint="eastAsia"/>
          </w:rPr>
          <w:delText>市面上常见的有</w:delText>
        </w:r>
        <w:r w:rsidR="0016537E" w:rsidDel="002924B4">
          <w:delText>F</w:delText>
        </w:r>
        <w:r w:rsidDel="002924B4">
          <w:delText>acebook</w:delText>
        </w:r>
        <w:r w:rsidDel="002924B4">
          <w:rPr>
            <w:rFonts w:hint="eastAsia"/>
          </w:rPr>
          <w:delText>的</w:delText>
        </w:r>
        <w:r w:rsidRPr="00852CF6" w:rsidDel="002924B4">
          <w:delText xml:space="preserve">Oculus </w:delText>
        </w:r>
        <w:r w:rsidDel="002924B4">
          <w:rPr>
            <w:rFonts w:hint="eastAsia"/>
          </w:rPr>
          <w:delText>和</w:delText>
        </w:r>
        <w:r w:rsidRPr="00852CF6" w:rsidDel="002924B4">
          <w:delText xml:space="preserve"> HTC</w:delText>
        </w:r>
        <w:r w:rsidDel="002924B4">
          <w:rPr>
            <w:rFonts w:hint="eastAsia"/>
          </w:rPr>
          <w:delText>的</w:delText>
        </w:r>
        <w:r w:rsidDel="002924B4">
          <w:delText>V</w:delText>
        </w:r>
        <w:r w:rsidRPr="00852CF6" w:rsidDel="002924B4">
          <w:delText>iv</w:delText>
        </w:r>
        <w:r w:rsidDel="002924B4">
          <w:delText>e</w:delText>
        </w:r>
        <w:r w:rsidDel="002924B4">
          <w:rPr>
            <w:rFonts w:hint="eastAsia"/>
          </w:rPr>
          <w:delText>，</w:delText>
        </w:r>
      </w:del>
      <w:r>
        <w:rPr>
          <w:rFonts w:hint="eastAsia"/>
        </w:rPr>
        <w:t>然后用户就处在全景摄像机的位置观看</w:t>
      </w:r>
      <w:r>
        <w:rPr>
          <w:rFonts w:hint="eastAsia"/>
        </w:rPr>
        <w:t>3</w:t>
      </w:r>
      <w:r>
        <w:t>60</w:t>
      </w:r>
      <w:r>
        <w:rPr>
          <w:rFonts w:hint="eastAsia"/>
        </w:rPr>
        <w:t>度的视频画面，用户可以自由地转动头部，视频画面也会随着变化，如同在真实</w:t>
      </w:r>
      <w:ins w:id="145" w:author="18771030236@163.com" w:date="2020-02-20T21:25:00Z">
        <w:r w:rsidR="002924B4">
          <w:rPr>
            <w:rFonts w:hint="eastAsia"/>
          </w:rPr>
          <w:t>环境</w:t>
        </w:r>
      </w:ins>
      <w:del w:id="146" w:author="18771030236@163.com" w:date="2020-02-20T21:25:00Z">
        <w:r w:rsidDel="002924B4">
          <w:rPr>
            <w:rFonts w:hint="eastAsia"/>
          </w:rPr>
          <w:delText>世界</w:delText>
        </w:r>
      </w:del>
      <w:r>
        <w:rPr>
          <w:rFonts w:hint="eastAsia"/>
        </w:rPr>
        <w:t>中</w:t>
      </w:r>
      <w:ins w:id="147" w:author="18771030236@163.com" w:date="2020-02-20T21:24:00Z">
        <w:r w:rsidR="002924B4">
          <w:rPr>
            <w:rFonts w:hint="eastAsia"/>
          </w:rPr>
          <w:t>体验的</w:t>
        </w:r>
      </w:ins>
      <w:r>
        <w:rPr>
          <w:rFonts w:hint="eastAsia"/>
        </w:rPr>
        <w:t>一样</w:t>
      </w:r>
      <w:del w:id="148" w:author="18771030236@163.com" w:date="2020-02-20T21:24:00Z">
        <w:r w:rsidDel="002924B4">
          <w:rPr>
            <w:rFonts w:hint="eastAsia"/>
          </w:rPr>
          <w:delText>，获得一种身临其境的视觉体验</w:delText>
        </w:r>
      </w:del>
      <w:r>
        <w:rPr>
          <w:rFonts w:hint="eastAsia"/>
        </w:rPr>
        <w:t>。</w:t>
      </w:r>
    </w:p>
    <w:p w:rsidR="00C13536" w:rsidRDefault="00C13536" w:rsidP="00C13536">
      <w:pPr>
        <w:ind w:firstLine="480"/>
      </w:pPr>
      <w:r>
        <w:rPr>
          <w:rFonts w:hint="eastAsia"/>
        </w:rPr>
        <w:t>由于相对于一般的平面视频而言，全景视频更加贴近用户的眼睛</w:t>
      </w:r>
      <w:ins w:id="149" w:author="18771030236@163.com" w:date="2020-02-20T21:26:00Z">
        <w:r w:rsidR="002924B4">
          <w:rPr>
            <w:rFonts w:hint="eastAsia"/>
          </w:rPr>
          <w:t>而</w:t>
        </w:r>
      </w:ins>
      <w:del w:id="150" w:author="18771030236@163.com" w:date="2020-02-20T21:26:00Z">
        <w:r w:rsidDel="002924B4">
          <w:rPr>
            <w:rFonts w:hint="eastAsia"/>
          </w:rPr>
          <w:delText>，</w:delText>
        </w:r>
      </w:del>
      <w:r>
        <w:rPr>
          <w:rFonts w:hint="eastAsia"/>
        </w:rPr>
        <w:t>对视频分辨率有着更</w:t>
      </w:r>
      <w:ins w:id="151" w:author="18771030236@163.com" w:date="2020-02-20T21:26:00Z">
        <w:r w:rsidR="002924B4">
          <w:rPr>
            <w:rFonts w:hint="eastAsia"/>
          </w:rPr>
          <w:t>为苛刻</w:t>
        </w:r>
      </w:ins>
      <w:del w:id="152" w:author="18771030236@163.com" w:date="2020-02-20T21:25:00Z">
        <w:r w:rsidDel="002924B4">
          <w:rPr>
            <w:rFonts w:hint="eastAsia"/>
          </w:rPr>
          <w:delText>高</w:delText>
        </w:r>
      </w:del>
      <w:r>
        <w:rPr>
          <w:rFonts w:hint="eastAsia"/>
        </w:rPr>
        <w:t>的要求，所以即使在相同的单眼分辨率情况下，由于全景视频需要保留</w:t>
      </w:r>
      <w:r>
        <w:rPr>
          <w:rFonts w:hint="eastAsia"/>
        </w:rPr>
        <w:t>3</w:t>
      </w:r>
      <w:r>
        <w:t>60</w:t>
      </w:r>
      <w:r>
        <w:rPr>
          <w:rFonts w:hint="eastAsia"/>
        </w:rPr>
        <w:t>度的画面信息，全景视频的</w:t>
      </w:r>
      <w:r w:rsidR="004113A0">
        <w:rPr>
          <w:rFonts w:hint="eastAsia"/>
        </w:rPr>
        <w:t>数据量</w:t>
      </w:r>
      <w:r w:rsidR="00E57B3F">
        <w:rPr>
          <w:rFonts w:hint="eastAsia"/>
        </w:rPr>
        <w:t>也</w:t>
      </w:r>
      <w:r>
        <w:rPr>
          <w:rFonts w:hint="eastAsia"/>
        </w:rPr>
        <w:t>要比</w:t>
      </w:r>
      <w:r w:rsidR="004113A0">
        <w:rPr>
          <w:rFonts w:hint="eastAsia"/>
        </w:rPr>
        <w:t>普通</w:t>
      </w:r>
      <w:r>
        <w:rPr>
          <w:rFonts w:hint="eastAsia"/>
        </w:rPr>
        <w:t>视频的</w:t>
      </w:r>
      <w:r w:rsidR="004113A0">
        <w:rPr>
          <w:rFonts w:hint="eastAsia"/>
        </w:rPr>
        <w:t>数据量</w:t>
      </w:r>
      <w:r>
        <w:rPr>
          <w:rFonts w:hint="eastAsia"/>
        </w:rPr>
        <w:t>高</w:t>
      </w:r>
      <w:r w:rsidR="004113A0">
        <w:rPr>
          <w:rFonts w:hint="eastAsia"/>
        </w:rPr>
        <w:t>许多</w:t>
      </w:r>
      <w:r>
        <w:rPr>
          <w:rFonts w:hint="eastAsia"/>
        </w:rPr>
        <w:t>，</w:t>
      </w:r>
      <w:r w:rsidR="004113A0">
        <w:rPr>
          <w:rFonts w:hint="eastAsia"/>
        </w:rPr>
        <w:t>一般</w:t>
      </w:r>
      <w:r>
        <w:rPr>
          <w:rFonts w:hint="eastAsia"/>
        </w:rPr>
        <w:t>为前者的</w:t>
      </w:r>
      <w:r>
        <w:rPr>
          <w:rFonts w:hint="eastAsia"/>
        </w:rPr>
        <w:t>5</w:t>
      </w:r>
      <w:r w:rsidR="004113A0">
        <w:rPr>
          <w:rFonts w:hint="eastAsia"/>
        </w:rPr>
        <w:t>~6</w:t>
      </w:r>
      <w:r>
        <w:rPr>
          <w:rFonts w:hint="eastAsia"/>
        </w:rPr>
        <w:t>倍。同时，全景视频对网络系统的传输时延有着较为严格的要求，</w:t>
      </w:r>
      <w:r w:rsidR="004113A0">
        <w:rPr>
          <w:rFonts w:hint="eastAsia"/>
        </w:rPr>
        <w:t>行业认为</w:t>
      </w:r>
      <w:r>
        <w:rPr>
          <w:rFonts w:hint="eastAsia"/>
        </w:rPr>
        <w:t>传输系统的</w:t>
      </w:r>
      <w:r w:rsidR="0003729E">
        <w:rPr>
          <w:rFonts w:hint="eastAsia"/>
        </w:rPr>
        <w:t>M</w:t>
      </w:r>
      <w:r w:rsidR="0003729E">
        <w:t>TP</w:t>
      </w:r>
      <w:r>
        <w:rPr>
          <w:rFonts w:hint="eastAsia"/>
        </w:rPr>
        <w:t>（</w:t>
      </w:r>
      <w:r>
        <w:rPr>
          <w:rFonts w:hint="eastAsia"/>
        </w:rPr>
        <w:t>M</w:t>
      </w:r>
      <w:r>
        <w:t>otion-to-Photos Latency,</w:t>
      </w:r>
      <w:r w:rsidR="0016537E">
        <w:t xml:space="preserve"> </w:t>
      </w:r>
      <w:r w:rsidR="0003729E">
        <w:rPr>
          <w:rFonts w:hint="eastAsia"/>
        </w:rPr>
        <w:t>头动</w:t>
      </w:r>
      <w:r w:rsidR="004113A0">
        <w:rPr>
          <w:rFonts w:hint="eastAsia"/>
        </w:rPr>
        <w:t>到画面</w:t>
      </w:r>
      <w:r w:rsidR="0003729E">
        <w:rPr>
          <w:rFonts w:hint="eastAsia"/>
        </w:rPr>
        <w:t>延迟</w:t>
      </w:r>
      <w:r>
        <w:rPr>
          <w:rFonts w:hint="eastAsia"/>
        </w:rPr>
        <w:t>）</w:t>
      </w:r>
      <w:r w:rsidR="00E57B3F">
        <w:rPr>
          <w:rFonts w:hint="eastAsia"/>
        </w:rPr>
        <w:t>，即转动头部和视频画面对应切换之间的响应时间</w:t>
      </w:r>
      <w:r>
        <w:rPr>
          <w:rFonts w:hint="eastAsia"/>
        </w:rPr>
        <w:t>必须控制在</w:t>
      </w:r>
      <w:r>
        <w:rPr>
          <w:rFonts w:hint="eastAsia"/>
        </w:rPr>
        <w:t>2</w:t>
      </w:r>
      <w:r>
        <w:t>0ms</w:t>
      </w:r>
      <w:r>
        <w:rPr>
          <w:rFonts w:hint="eastAsia"/>
        </w:rPr>
        <w:t>以内</w:t>
      </w:r>
      <w:r w:rsidR="001A3ABE">
        <w:rPr>
          <w:rFonts w:hint="eastAsia"/>
        </w:rPr>
        <w:t>[</w:t>
      </w:r>
      <w:r w:rsidR="001A3ABE">
        <w:t>3]</w:t>
      </w:r>
      <w:r>
        <w:rPr>
          <w:rFonts w:hint="eastAsia"/>
        </w:rPr>
        <w:t>，</w:t>
      </w:r>
      <w:ins w:id="153" w:author="18771030236@163.com" w:date="2020-02-20T21:28:00Z">
        <w:r w:rsidR="002924B4">
          <w:rPr>
            <w:rFonts w:hint="eastAsia"/>
          </w:rPr>
          <w:t>否则由于生理原因，用户会感到头晕恶心从而造成极差的观看体验</w:t>
        </w:r>
      </w:ins>
      <w:ins w:id="154" w:author="18771030236@163.com" w:date="2020-02-20T21:29:00Z">
        <w:r w:rsidR="002924B4">
          <w:rPr>
            <w:rFonts w:hint="eastAsia"/>
          </w:rPr>
          <w:t>。</w:t>
        </w:r>
      </w:ins>
      <w:del w:id="155" w:author="18771030236@163.com" w:date="2020-02-20T21:29:00Z">
        <w:r w:rsidDel="002924B4">
          <w:rPr>
            <w:rFonts w:hint="eastAsia"/>
          </w:rPr>
          <w:delText>否则会引起观看者的眩晕感</w:delText>
        </w:r>
      </w:del>
      <w:del w:id="156" w:author="18771030236@163.com" w:date="2020-02-20T21:27:00Z">
        <w:r w:rsidDel="002924B4">
          <w:rPr>
            <w:rFonts w:hint="eastAsia"/>
          </w:rPr>
          <w:delText>，</w:delText>
        </w:r>
      </w:del>
      <w:del w:id="157" w:author="18771030236@163.com" w:date="2020-02-20T21:29:00Z">
        <w:r w:rsidDel="002924B4">
          <w:rPr>
            <w:rFonts w:hint="eastAsia"/>
          </w:rPr>
          <w:delText>造成极差的</w:delText>
        </w:r>
      </w:del>
      <w:del w:id="158" w:author="18771030236@163.com" w:date="2020-02-20T21:27:00Z">
        <w:r w:rsidDel="002924B4">
          <w:rPr>
            <w:rFonts w:hint="eastAsia"/>
          </w:rPr>
          <w:delText>观看</w:delText>
        </w:r>
      </w:del>
      <w:del w:id="159" w:author="18771030236@163.com" w:date="2020-02-20T21:29:00Z">
        <w:r w:rsidDel="002924B4">
          <w:rPr>
            <w:rFonts w:hint="eastAsia"/>
          </w:rPr>
          <w:delText>体验。</w:delText>
        </w:r>
      </w:del>
      <w:r>
        <w:rPr>
          <w:rFonts w:hint="eastAsia"/>
        </w:rPr>
        <w:t>因此，全景视频</w:t>
      </w:r>
      <w:ins w:id="160" w:author="18771030236@163.com" w:date="2020-02-20T21:29:00Z">
        <w:r w:rsidR="002924B4">
          <w:rPr>
            <w:rFonts w:hint="eastAsia"/>
          </w:rPr>
          <w:t>数据量大、时延敏感</w:t>
        </w:r>
      </w:ins>
      <w:del w:id="161" w:author="18771030236@163.com" w:date="2020-02-20T21:29:00Z">
        <w:r w:rsidDel="002924B4">
          <w:rPr>
            <w:rFonts w:hint="eastAsia"/>
          </w:rPr>
          <w:delText>“高码率、低延时”</w:delText>
        </w:r>
      </w:del>
      <w:r>
        <w:rPr>
          <w:rFonts w:hint="eastAsia"/>
        </w:rPr>
        <w:t>的传输特性对现有的无线</w:t>
      </w:r>
      <w:r w:rsidR="0016537E">
        <w:rPr>
          <w:rFonts w:hint="eastAsia"/>
        </w:rPr>
        <w:t>传输</w:t>
      </w:r>
      <w:r>
        <w:rPr>
          <w:rFonts w:hint="eastAsia"/>
        </w:rPr>
        <w:t>网络</w:t>
      </w:r>
      <w:ins w:id="162" w:author="18771030236@163.com" w:date="2020-02-20T21:30:00Z">
        <w:r w:rsidR="001F285D">
          <w:rPr>
            <w:rFonts w:hint="eastAsia"/>
          </w:rPr>
          <w:t>造成了极大的压力</w:t>
        </w:r>
      </w:ins>
      <w:del w:id="163" w:author="18771030236@163.com" w:date="2020-02-20T21:30:00Z">
        <w:r w:rsidDel="001F285D">
          <w:rPr>
            <w:rFonts w:hint="eastAsia"/>
          </w:rPr>
          <w:delText>提出了极大的挑战</w:delText>
        </w:r>
      </w:del>
      <w:r>
        <w:rPr>
          <w:rFonts w:hint="eastAsia"/>
        </w:rPr>
        <w:t>，如何在</w:t>
      </w:r>
      <w:r w:rsidR="004113A0">
        <w:rPr>
          <w:rFonts w:hint="eastAsia"/>
        </w:rPr>
        <w:t>现有传输</w:t>
      </w:r>
      <w:r>
        <w:rPr>
          <w:rFonts w:hint="eastAsia"/>
        </w:rPr>
        <w:t>网络中为多</w:t>
      </w:r>
      <w:r w:rsidR="004113A0">
        <w:rPr>
          <w:rFonts w:hint="eastAsia"/>
        </w:rPr>
        <w:t>个</w:t>
      </w:r>
      <w:r>
        <w:rPr>
          <w:rFonts w:hint="eastAsia"/>
        </w:rPr>
        <w:t>用户提供高</w:t>
      </w:r>
      <w:r w:rsidR="004113A0">
        <w:rPr>
          <w:rFonts w:hint="eastAsia"/>
        </w:rPr>
        <w:t>水平</w:t>
      </w:r>
      <w:r>
        <w:rPr>
          <w:rFonts w:hint="eastAsia"/>
        </w:rPr>
        <w:t>的全景视频</w:t>
      </w:r>
      <w:r w:rsidR="004113A0">
        <w:rPr>
          <w:rFonts w:hint="eastAsia"/>
        </w:rPr>
        <w:t>业务成为了棘手问题</w:t>
      </w:r>
      <w:r>
        <w:rPr>
          <w:rFonts w:hint="eastAsia"/>
        </w:rPr>
        <w:t>。而在实际观看场景中，由于人眼角度的特性，在某一时刻，用户实际只能看到全景视频中的部分内容</w:t>
      </w:r>
      <w:ins w:id="164" w:author="18771030236@163.com" w:date="2020-02-20T21:30:00Z">
        <w:r w:rsidR="001F285D">
          <w:rPr>
            <w:rFonts w:hint="eastAsia"/>
          </w:rPr>
          <w:t>即</w:t>
        </w:r>
      </w:ins>
      <w:del w:id="165" w:author="18771030236@163.com" w:date="2020-02-20T21:30:00Z">
        <w:r w:rsidDel="001F285D">
          <w:rPr>
            <w:rFonts w:hint="eastAsia"/>
          </w:rPr>
          <w:delText>，</w:delText>
        </w:r>
        <w:r w:rsidR="0016537E" w:rsidDel="001F285D">
          <w:rPr>
            <w:rFonts w:hint="eastAsia"/>
          </w:rPr>
          <w:delText>称之为</w:delText>
        </w:r>
      </w:del>
      <w:r w:rsidR="0003729E">
        <w:rPr>
          <w:rFonts w:hint="eastAsia"/>
        </w:rPr>
        <w:t>F</w:t>
      </w:r>
      <w:r w:rsidR="0003729E">
        <w:t>OV</w:t>
      </w:r>
      <w:r>
        <w:rPr>
          <w:rFonts w:hint="eastAsia"/>
        </w:rPr>
        <w:t>（</w:t>
      </w:r>
      <w:r>
        <w:t xml:space="preserve">Field Of Viewport, </w:t>
      </w:r>
      <w:r w:rsidR="0003729E">
        <w:rPr>
          <w:rFonts w:hint="eastAsia"/>
        </w:rPr>
        <w:t>视口区域</w:t>
      </w:r>
      <w:r>
        <w:rPr>
          <w:rFonts w:hint="eastAsia"/>
        </w:rPr>
        <w:t>），如果以同等质量传输所有的画面信息势必会造成网络资源的巨大浪费，如何根据视口区域自适应传输全景视频内容也收到越来越多的关注。</w:t>
      </w:r>
    </w:p>
    <w:p w:rsidR="00884948" w:rsidRDefault="00C13536" w:rsidP="00884948">
      <w:pPr>
        <w:ind w:firstLine="480"/>
      </w:pPr>
      <w:del w:id="166" w:author="18771030236@163.com" w:date="2020-02-20T21:32:00Z">
        <w:r w:rsidDel="001F285D">
          <w:rPr>
            <w:rFonts w:hint="eastAsia"/>
          </w:rPr>
          <w:delText>另一方面</w:delText>
        </w:r>
      </w:del>
      <w:del w:id="167" w:author="18771030236@163.com" w:date="2020-02-20T21:33:00Z">
        <w:r w:rsidDel="001F285D">
          <w:rPr>
            <w:rFonts w:hint="eastAsia"/>
          </w:rPr>
          <w:delText>，</w:delText>
        </w:r>
      </w:del>
      <w:ins w:id="168" w:author="18771030236@163.com" w:date="2020-02-20T21:33:00Z">
        <w:r w:rsidR="001F285D">
          <w:rPr>
            <w:rFonts w:hint="eastAsia"/>
          </w:rPr>
          <w:t>除此之外，</w:t>
        </w:r>
      </w:ins>
      <w:del w:id="169" w:author="18771030236@163.com" w:date="2020-02-20T21:33:00Z">
        <w:r w:rsidR="004113A0" w:rsidDel="001F285D">
          <w:rPr>
            <w:rFonts w:hint="eastAsia"/>
          </w:rPr>
          <w:delText>随着用户数量的增多，</w:delText>
        </w:r>
      </w:del>
      <w:ins w:id="170" w:author="18771030236@163.com" w:date="2020-02-20T21:33:00Z">
        <w:r w:rsidR="001F285D">
          <w:rPr>
            <w:rFonts w:hint="eastAsia"/>
          </w:rPr>
          <w:t>不断增长的用户数量使得</w:t>
        </w:r>
      </w:ins>
      <w:r>
        <w:rPr>
          <w:rFonts w:hint="eastAsia"/>
        </w:rPr>
        <w:t>接入无线网络的</w:t>
      </w:r>
      <w:r w:rsidR="004113A0">
        <w:rPr>
          <w:rFonts w:hint="eastAsia"/>
        </w:rPr>
        <w:t>终端设备</w:t>
      </w:r>
      <w:del w:id="171" w:author="18771030236@163.com" w:date="2020-02-20T21:33:00Z">
        <w:r w:rsidR="004113A0" w:rsidDel="001F285D">
          <w:rPr>
            <w:rFonts w:hint="eastAsia"/>
          </w:rPr>
          <w:delText>也</w:delText>
        </w:r>
      </w:del>
      <w:r w:rsidR="004113A0">
        <w:rPr>
          <w:rFonts w:hint="eastAsia"/>
        </w:rPr>
        <w:t>逐年增多</w:t>
      </w:r>
      <w:r>
        <w:rPr>
          <w:rFonts w:hint="eastAsia"/>
        </w:rPr>
        <w:t>，无线网络传输的业务类型也</w:t>
      </w:r>
      <w:del w:id="172" w:author="18771030236@163.com" w:date="2020-02-20T21:34:00Z">
        <w:r w:rsidDel="001F285D">
          <w:rPr>
            <w:rFonts w:hint="eastAsia"/>
          </w:rPr>
          <w:delText>多种多样，</w:delText>
        </w:r>
      </w:del>
      <w:r w:rsidR="00884948">
        <w:rPr>
          <w:rFonts w:hint="eastAsia"/>
        </w:rPr>
        <w:t>从传统的二维</w:t>
      </w:r>
      <w:r>
        <w:rPr>
          <w:rFonts w:hint="eastAsia"/>
        </w:rPr>
        <w:t>视频、音频及图文</w:t>
      </w:r>
      <w:ins w:id="173" w:author="18771030236@163.com" w:date="2020-02-20T21:34:00Z">
        <w:r w:rsidR="001F285D">
          <w:rPr>
            <w:rFonts w:hint="eastAsia"/>
          </w:rPr>
          <w:t>扩展到</w:t>
        </w:r>
        <w:r w:rsidR="001F285D">
          <w:rPr>
            <w:rFonts w:hint="eastAsia"/>
          </w:rPr>
          <w:t xml:space="preserve"> </w:t>
        </w:r>
      </w:ins>
      <w:del w:id="174" w:author="18771030236@163.com" w:date="2020-02-20T21:34:00Z">
        <w:r w:rsidR="0055635D" w:rsidDel="001F285D">
          <w:rPr>
            <w:rFonts w:hint="eastAsia"/>
          </w:rPr>
          <w:delText>到</w:delText>
        </w:r>
      </w:del>
      <w:r w:rsidR="0055635D">
        <w:rPr>
          <w:rFonts w:hint="eastAsia"/>
        </w:rPr>
        <w:t>新兴的全景视频</w:t>
      </w:r>
      <w:r>
        <w:rPr>
          <w:rFonts w:hint="eastAsia"/>
        </w:rPr>
        <w:t>等等，不同</w:t>
      </w:r>
      <w:r w:rsidR="00707EB6">
        <w:rPr>
          <w:rFonts w:hint="eastAsia"/>
        </w:rPr>
        <w:t>业务的</w:t>
      </w:r>
      <w:r w:rsidR="0003729E">
        <w:t>QoS</w:t>
      </w:r>
      <w:r>
        <w:rPr>
          <w:rFonts w:hint="eastAsia"/>
        </w:rPr>
        <w:t>（</w:t>
      </w:r>
      <w:r>
        <w:t xml:space="preserve">Quality of </w:t>
      </w:r>
      <w:ins w:id="175" w:author="18771030236@163.com" w:date="2020-02-20T21:34:00Z">
        <w:r w:rsidR="001F285D">
          <w:t xml:space="preserve"> </w:t>
        </w:r>
      </w:ins>
      <w:r>
        <w:t xml:space="preserve">Service, </w:t>
      </w:r>
      <w:r w:rsidR="0003729E">
        <w:rPr>
          <w:rFonts w:hint="eastAsia"/>
        </w:rPr>
        <w:t>服务质量</w:t>
      </w:r>
      <w:r>
        <w:rPr>
          <w:rFonts w:hint="eastAsia"/>
        </w:rPr>
        <w:t>）</w:t>
      </w:r>
      <w:r w:rsidR="00707EB6">
        <w:rPr>
          <w:rFonts w:hint="eastAsia"/>
        </w:rPr>
        <w:t>参数不同</w:t>
      </w:r>
      <w:r w:rsidR="00884948">
        <w:rPr>
          <w:rFonts w:hint="eastAsia"/>
        </w:rPr>
        <w:t>，</w:t>
      </w:r>
      <w:r>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Pr>
          <w:rFonts w:hint="eastAsia"/>
        </w:rPr>
        <w:t>，如何合理利用有限的带宽资源来满足不同业务的需求也是极为关键的问题之一</w:t>
      </w:r>
      <w:ins w:id="176" w:author="18771030236@163.com" w:date="2020-02-20T21:42:00Z">
        <w:r w:rsidR="00A4199B">
          <w:rPr>
            <w:rFonts w:hint="eastAsia"/>
          </w:rPr>
          <w:t>。</w:t>
        </w:r>
      </w:ins>
      <w:del w:id="177" w:author="18771030236@163.com" w:date="2020-02-20T21:42:00Z">
        <w:r w:rsidDel="00A4199B">
          <w:rPr>
            <w:rFonts w:hint="eastAsia"/>
          </w:rPr>
          <w:delText>。</w:delText>
        </w:r>
        <w:r w:rsidR="0055635D" w:rsidDel="00A4199B">
          <w:rPr>
            <w:rFonts w:hint="eastAsia"/>
          </w:rPr>
          <w:delText>在</w:delText>
        </w:r>
      </w:del>
      <w:r w:rsidR="0003729E">
        <w:rPr>
          <w:rFonts w:hint="eastAsia"/>
        </w:rPr>
        <w:t>L</w:t>
      </w:r>
      <w:r w:rsidR="0003729E">
        <w:t>TE</w:t>
      </w:r>
      <w:r w:rsidR="0003729E">
        <w:rPr>
          <w:rFonts w:hint="eastAsia"/>
        </w:rPr>
        <w:t>（</w:t>
      </w:r>
      <w:r w:rsidR="0003729E">
        <w:rPr>
          <w:rFonts w:hint="eastAsia"/>
        </w:rPr>
        <w:t>L</w:t>
      </w:r>
      <w:r w:rsidR="0003729E">
        <w:t xml:space="preserve">ong Term Evolution, </w:t>
      </w:r>
      <w:r w:rsidR="0003729E">
        <w:rPr>
          <w:rFonts w:hint="eastAsia"/>
        </w:rPr>
        <w:t>长期演进）</w:t>
      </w:r>
      <w:r w:rsidR="00707EB6">
        <w:rPr>
          <w:rFonts w:hint="eastAsia"/>
        </w:rPr>
        <w:t>系统</w:t>
      </w:r>
      <w:ins w:id="178" w:author="18771030236@163.com" w:date="2020-02-20T21:43:00Z">
        <w:r w:rsidR="00A4199B">
          <w:rPr>
            <w:rFonts w:hint="eastAsia"/>
          </w:rPr>
          <w:t>基站侧</w:t>
        </w:r>
      </w:ins>
      <w:ins w:id="179" w:author="18771030236@163.com" w:date="2020-02-20T21:42:00Z">
        <w:r w:rsidR="00A4199B">
          <w:rPr>
            <w:rFonts w:hint="eastAsia"/>
          </w:rPr>
          <w:t>的</w:t>
        </w:r>
      </w:ins>
      <w:del w:id="180" w:author="18771030236@163.com" w:date="2020-02-20T21:42:00Z">
        <w:r w:rsidR="00707EB6" w:rsidDel="00A4199B">
          <w:rPr>
            <w:rFonts w:hint="eastAsia"/>
          </w:rPr>
          <w:delText>中，</w:delText>
        </w:r>
        <w:r w:rsidDel="00A4199B">
          <w:rPr>
            <w:rFonts w:hint="eastAsia"/>
          </w:rPr>
          <w:delText>基站侧的</w:delText>
        </w:r>
      </w:del>
      <w:r>
        <w:rPr>
          <w:rFonts w:hint="eastAsia"/>
        </w:rPr>
        <w:t>无线资源</w:t>
      </w:r>
      <w:ins w:id="181" w:author="18771030236@163.com" w:date="2020-02-20T21:42:00Z">
        <w:r w:rsidR="00A4199B">
          <w:rPr>
            <w:rFonts w:hint="eastAsia"/>
          </w:rPr>
          <w:t>管理</w:t>
        </w:r>
      </w:ins>
      <w:ins w:id="182" w:author="18771030236@163.com" w:date="2020-02-20T21:37:00Z">
        <w:r w:rsidR="001F285D">
          <w:rPr>
            <w:rFonts w:hint="eastAsia"/>
          </w:rPr>
          <w:t>有着十分重要的功能，</w:t>
        </w:r>
      </w:ins>
      <w:del w:id="183" w:author="18771030236@163.com" w:date="2020-02-20T21:37:00Z">
        <w:r w:rsidDel="001F285D">
          <w:rPr>
            <w:rFonts w:hint="eastAsia"/>
          </w:rPr>
          <w:delText>管理</w:delText>
        </w:r>
      </w:del>
      <w:del w:id="184" w:author="18771030236@163.com" w:date="2020-02-20T21:36:00Z">
        <w:r w:rsidDel="001F285D">
          <w:rPr>
            <w:rFonts w:hint="eastAsia"/>
          </w:rPr>
          <w:delText>起着极为重要的作用</w:delText>
        </w:r>
      </w:del>
      <w:r>
        <w:rPr>
          <w:rFonts w:hint="eastAsia"/>
        </w:rPr>
        <w:t>，而其中涉及的资源调度算法则是关键。所谓资源调度，就是通过一定方式计算</w:t>
      </w:r>
      <w:r w:rsidR="00884948">
        <w:rPr>
          <w:rFonts w:hint="eastAsia"/>
        </w:rPr>
        <w:t>小区内等</w:t>
      </w:r>
      <w:r>
        <w:rPr>
          <w:rFonts w:hint="eastAsia"/>
        </w:rPr>
        <w:t>待调度</w:t>
      </w:r>
      <w:r w:rsidR="00884948">
        <w:rPr>
          <w:rFonts w:hint="eastAsia"/>
        </w:rPr>
        <w:t>的</w:t>
      </w:r>
      <w:r>
        <w:rPr>
          <w:rFonts w:hint="eastAsia"/>
        </w:rPr>
        <w:t>业务的优先等级，然后根据等级顺序将带宽资源依次分配给</w:t>
      </w:r>
      <w:r w:rsidR="00884948">
        <w:rPr>
          <w:rFonts w:hint="eastAsia"/>
        </w:rPr>
        <w:t>业务</w:t>
      </w:r>
      <w:r>
        <w:rPr>
          <w:rFonts w:hint="eastAsia"/>
        </w:rPr>
        <w:t>，直到所有待调度业务都满足了传输需求或者带宽资源全被占用。通常而言，资源调度算法需要考虑网络时延、吞吐量、时延以及用户间的公平性</w:t>
      </w:r>
      <w:r w:rsidR="00884948">
        <w:rPr>
          <w:rFonts w:hint="eastAsia"/>
        </w:rPr>
        <w:t>等多个方面</w:t>
      </w:r>
      <w:r>
        <w:rPr>
          <w:rFonts w:hint="eastAsia"/>
        </w:rPr>
        <w:t>，一个高效的调度算法则可以在各个方面取得均衡，使得效益最大化。因此，如何</w:t>
      </w:r>
      <w:ins w:id="185" w:author="18771030236@163.com" w:date="2020-02-20T21:39:00Z">
        <w:r w:rsidR="001F285D">
          <w:rPr>
            <w:rFonts w:hint="eastAsia"/>
          </w:rPr>
          <w:t>通</w:t>
        </w:r>
        <w:r w:rsidR="001F285D">
          <w:rPr>
            <w:rFonts w:hint="eastAsia"/>
          </w:rPr>
          <w:lastRenderedPageBreak/>
          <w:t>过合理的调度与分配来</w:t>
        </w:r>
      </w:ins>
      <w:r>
        <w:rPr>
          <w:rFonts w:hint="eastAsia"/>
        </w:rPr>
        <w:t>有效</w:t>
      </w:r>
      <w:del w:id="186" w:author="18771030236@163.com" w:date="2020-02-20T21:39:00Z">
        <w:r w:rsidR="00884948" w:rsidDel="001F285D">
          <w:rPr>
            <w:rFonts w:hint="eastAsia"/>
          </w:rPr>
          <w:delText>地</w:delText>
        </w:r>
      </w:del>
      <w:r>
        <w:rPr>
          <w:rFonts w:hint="eastAsia"/>
        </w:rPr>
        <w:t>利用</w:t>
      </w:r>
      <w:ins w:id="187" w:author="18771030236@163.com" w:date="2020-02-20T21:40:00Z">
        <w:r w:rsidR="00A4199B">
          <w:rPr>
            <w:rFonts w:hint="eastAsia"/>
          </w:rPr>
          <w:t>短缺</w:t>
        </w:r>
      </w:ins>
      <w:del w:id="188" w:author="18771030236@163.com" w:date="2020-02-20T21:40:00Z">
        <w:r w:rsidDel="00A4199B">
          <w:rPr>
            <w:rFonts w:hint="eastAsia"/>
          </w:rPr>
          <w:delText>有限</w:delText>
        </w:r>
      </w:del>
      <w:r>
        <w:rPr>
          <w:rFonts w:hint="eastAsia"/>
        </w:rPr>
        <w:t>的</w:t>
      </w:r>
      <w:del w:id="189" w:author="18771030236@163.com" w:date="2020-02-20T21:40:00Z">
        <w:r w:rsidDel="00A4199B">
          <w:rPr>
            <w:rFonts w:hint="eastAsia"/>
          </w:rPr>
          <w:delText>系统</w:delText>
        </w:r>
      </w:del>
      <w:r>
        <w:rPr>
          <w:rFonts w:hint="eastAsia"/>
        </w:rPr>
        <w:t>带宽资源，</w:t>
      </w:r>
      <w:del w:id="190" w:author="18771030236@163.com" w:date="2020-02-20T21:39:00Z">
        <w:r w:rsidDel="001F285D">
          <w:rPr>
            <w:rFonts w:hint="eastAsia"/>
          </w:rPr>
          <w:delText>通过合理的调度与分配</w:delText>
        </w:r>
      </w:del>
      <w:r>
        <w:rPr>
          <w:rFonts w:hint="eastAsia"/>
        </w:rPr>
        <w:t>，为</w:t>
      </w:r>
      <w:r w:rsidR="00884948">
        <w:rPr>
          <w:rFonts w:hint="eastAsia"/>
        </w:rPr>
        <w:t>多</w:t>
      </w:r>
      <w:r>
        <w:rPr>
          <w:rFonts w:hint="eastAsia"/>
        </w:rPr>
        <w:t>用户提供</w:t>
      </w:r>
      <w:r w:rsidR="00884948">
        <w:rPr>
          <w:rFonts w:hint="eastAsia"/>
        </w:rPr>
        <w:t>高质量低时延的全景视频业务</w:t>
      </w:r>
      <w:ins w:id="191" w:author="18771030236@163.com" w:date="2020-02-20T21:52:00Z">
        <w:r w:rsidR="00B2454C">
          <w:rPr>
            <w:rFonts w:hint="eastAsia"/>
          </w:rPr>
          <w:t>并且</w:t>
        </w:r>
      </w:ins>
      <w:del w:id="192" w:author="18771030236@163.com" w:date="2020-02-20T21:52:00Z">
        <w:r w:rsidR="00884948" w:rsidDel="00B2454C">
          <w:rPr>
            <w:rFonts w:hint="eastAsia"/>
          </w:rPr>
          <w:delText>，同时也</w:delText>
        </w:r>
      </w:del>
      <w:r w:rsidR="00884948">
        <w:rPr>
          <w:rFonts w:hint="eastAsia"/>
        </w:rPr>
        <w:t>保证其他传统业务的</w:t>
      </w:r>
      <w:del w:id="193" w:author="18771030236@163.com" w:date="2020-02-20T21:52:00Z">
        <w:r w:rsidR="00884948" w:rsidDel="00B2454C">
          <w:rPr>
            <w:rFonts w:hint="eastAsia"/>
          </w:rPr>
          <w:delText>服务</w:delText>
        </w:r>
      </w:del>
      <w:r w:rsidR="00884948">
        <w:rPr>
          <w:rFonts w:hint="eastAsia"/>
        </w:rPr>
        <w:t>质量</w:t>
      </w:r>
      <w:r>
        <w:rPr>
          <w:rFonts w:hint="eastAsia"/>
        </w:rPr>
        <w:t>，也是目前</w:t>
      </w:r>
      <w:r w:rsidR="00884948">
        <w:rPr>
          <w:rFonts w:hint="eastAsia"/>
        </w:rPr>
        <w:t>全景视频传输优化</w:t>
      </w:r>
      <w:r>
        <w:rPr>
          <w:rFonts w:hint="eastAsia"/>
        </w:rPr>
        <w:t>工作的重点与难点。</w:t>
      </w:r>
    </w:p>
    <w:p w:rsidR="00C13536" w:rsidRDefault="00C13536" w:rsidP="00884948">
      <w:pPr>
        <w:pStyle w:val="a3"/>
        <w:spacing w:before="163" w:after="163"/>
      </w:pPr>
      <w:bookmarkStart w:id="194" w:name="_Toc33123540"/>
      <w:r>
        <w:t xml:space="preserve">1.2 </w:t>
      </w:r>
      <w:r>
        <w:rPr>
          <w:rFonts w:hint="eastAsia"/>
        </w:rPr>
        <w:t>国内外研究现状</w:t>
      </w:r>
      <w:bookmarkEnd w:id="194"/>
    </w:p>
    <w:p w:rsidR="008D7DA8" w:rsidRPr="00842D40" w:rsidRDefault="00C13536" w:rsidP="008D7DA8">
      <w:pPr>
        <w:ind w:firstLine="480"/>
      </w:pPr>
      <w:r>
        <w:rPr>
          <w:rFonts w:hint="eastAsia"/>
        </w:rPr>
        <w:t>全景视频</w:t>
      </w:r>
      <w:r w:rsidR="00707EB6">
        <w:rPr>
          <w:rFonts w:hint="eastAsia"/>
        </w:rPr>
        <w:t>作为一种新兴的多媒体业务</w:t>
      </w:r>
      <w:r>
        <w:rPr>
          <w:rFonts w:hint="eastAsia"/>
        </w:rPr>
        <w:t>，</w:t>
      </w:r>
      <w:r w:rsidR="00E57B3F">
        <w:rPr>
          <w:rFonts w:hint="eastAsia"/>
        </w:rPr>
        <w:t>涉及到</w:t>
      </w:r>
      <w:r w:rsidR="00707EB6">
        <w:rPr>
          <w:rFonts w:hint="eastAsia"/>
        </w:rPr>
        <w:t>多方面的关键</w:t>
      </w:r>
      <w:r w:rsidR="00E57B3F">
        <w:rPr>
          <w:rFonts w:hint="eastAsia"/>
        </w:rPr>
        <w:t>技术</w:t>
      </w:r>
      <w:r w:rsidR="00707EB6">
        <w:rPr>
          <w:rFonts w:hint="eastAsia"/>
        </w:rPr>
        <w:t>，</w:t>
      </w:r>
      <w:r w:rsidR="00E57B3F">
        <w:rPr>
          <w:rFonts w:hint="eastAsia"/>
        </w:rPr>
        <w:t>包括</w:t>
      </w:r>
      <w:r w:rsidR="00707EB6">
        <w:rPr>
          <w:rFonts w:hint="eastAsia"/>
        </w:rPr>
        <w:t>图像</w:t>
      </w:r>
      <w:r>
        <w:rPr>
          <w:rFonts w:hint="eastAsia"/>
        </w:rPr>
        <w:t>拼接、</w:t>
      </w:r>
      <w:r w:rsidR="00707EB6">
        <w:rPr>
          <w:rFonts w:hint="eastAsia"/>
        </w:rPr>
        <w:t>三维</w:t>
      </w:r>
      <w:r>
        <w:rPr>
          <w:rFonts w:hint="eastAsia"/>
        </w:rPr>
        <w:t>投影</w:t>
      </w:r>
      <w:r w:rsidR="00707EB6">
        <w:rPr>
          <w:rFonts w:hint="eastAsia"/>
        </w:rPr>
        <w:t>、</w:t>
      </w:r>
      <w:r>
        <w:rPr>
          <w:rFonts w:hint="eastAsia"/>
        </w:rPr>
        <w:t>自适应传输</w:t>
      </w:r>
      <w:r w:rsidR="00707EB6">
        <w:rPr>
          <w:rFonts w:hint="eastAsia"/>
        </w:rPr>
        <w:t>以及</w:t>
      </w:r>
      <w:r>
        <w:rPr>
          <w:rFonts w:hint="eastAsia"/>
        </w:rPr>
        <w:t>客户端的渲染重建</w:t>
      </w:r>
      <w:r w:rsidR="00707EB6">
        <w:rPr>
          <w:rFonts w:hint="eastAsia"/>
        </w:rPr>
        <w:t>等等</w:t>
      </w:r>
      <w:r>
        <w:rPr>
          <w:rFonts w:hint="eastAsia"/>
        </w:rPr>
        <w:t>。本文主要聚焦于全景视频</w:t>
      </w:r>
      <w:r w:rsidR="008D7DA8">
        <w:rPr>
          <w:rFonts w:hint="eastAsia"/>
        </w:rPr>
        <w:t>的视口预测算法和底层物理资源调度两方面。</w:t>
      </w:r>
    </w:p>
    <w:p w:rsidR="008D7DA8" w:rsidRDefault="008D7DA8" w:rsidP="00E57B3F">
      <w:pPr>
        <w:pStyle w:val="aa"/>
        <w:spacing w:before="163" w:after="163"/>
      </w:pPr>
      <w:bookmarkStart w:id="195" w:name="_Toc33123541"/>
      <w:r>
        <w:rPr>
          <w:rFonts w:hint="eastAsia"/>
        </w:rPr>
        <w:t>1</w:t>
      </w:r>
      <w:r>
        <w:t xml:space="preserve">.2.1 </w:t>
      </w:r>
      <w:r>
        <w:rPr>
          <w:rFonts w:hint="eastAsia"/>
        </w:rPr>
        <w:t>全景视频视口预测研究现状</w:t>
      </w:r>
      <w:bookmarkEnd w:id="195"/>
    </w:p>
    <w:p w:rsidR="008D7DA8" w:rsidRDefault="008D7DA8" w:rsidP="008D7DA8">
      <w:pPr>
        <w:ind w:firstLine="480"/>
      </w:pPr>
      <w:r>
        <w:rPr>
          <w:rFonts w:hint="eastAsia"/>
        </w:rPr>
        <w:t>目前全景视频的传输方案主要分为全部传输和自适应传输两种</w:t>
      </w:r>
      <w:r>
        <w:rPr>
          <w:rFonts w:hint="eastAsia"/>
        </w:rPr>
        <w:t>[</w:t>
      </w:r>
      <w:r w:rsidR="0055635D">
        <w:rPr>
          <w:rFonts w:hint="eastAsia"/>
        </w:rPr>
        <w:t>4</w:t>
      </w:r>
      <w:r>
        <w:t>]</w:t>
      </w:r>
      <w:r>
        <w:rPr>
          <w:rFonts w:hint="eastAsia"/>
        </w:rPr>
        <w:t>。全部传输是类似于传统视频传输方案，即将全景视频完整的传输给用户，目前主流的流媒体平台（例如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4A44A7">
        <w:rPr>
          <w:rFonts w:hint="eastAsia"/>
        </w:rPr>
        <w:t>区块</w:t>
      </w:r>
      <w:r>
        <w:rPr>
          <w:rFonts w:hint="eastAsia"/>
        </w:rPr>
        <w:t>（</w:t>
      </w:r>
      <w:r w:rsidR="004A44A7">
        <w:rPr>
          <w:rFonts w:hint="eastAsia"/>
        </w:rPr>
        <w:t>t</w:t>
      </w:r>
      <w:r w:rsidR="004A44A7">
        <w:t>ile</w:t>
      </w:r>
      <w:r>
        <w:rPr>
          <w:rFonts w:hint="eastAsia"/>
        </w:rPr>
        <w:t>）的</w:t>
      </w:r>
      <w:r w:rsidR="0055635D">
        <w:rPr>
          <w:rFonts w:hint="eastAsia"/>
        </w:rPr>
        <w:t>传输</w:t>
      </w:r>
      <w:r>
        <w:rPr>
          <w:rFonts w:hint="eastAsia"/>
        </w:rPr>
        <w:t>方式被认为是传输全景视频的理想方案</w:t>
      </w:r>
      <w:r>
        <w:rPr>
          <w:rFonts w:hint="eastAsia"/>
        </w:rPr>
        <w:t>[</w:t>
      </w:r>
      <w:r>
        <w:t>5</w:t>
      </w:r>
      <w:r w:rsidR="004A44A7">
        <w:rPr>
          <w:rFonts w:hint="eastAsia"/>
        </w:rPr>
        <w:t>,6</w:t>
      </w:r>
      <w:r>
        <w:t>]</w:t>
      </w:r>
      <w:r>
        <w:rPr>
          <w:rFonts w:hint="eastAsia"/>
        </w:rPr>
        <w:t>。不同于传输整个画面，基于</w:t>
      </w:r>
      <w:r>
        <w:t>tile</w:t>
      </w:r>
      <w:r>
        <w:rPr>
          <w:rFonts w:hint="eastAsia"/>
        </w:rPr>
        <w:t>的方式以较高质量传输视口区域所在的</w:t>
      </w:r>
      <w:r>
        <w:rPr>
          <w:rFonts w:hint="eastAsia"/>
        </w:rPr>
        <w:t>t</w:t>
      </w:r>
      <w:r>
        <w:t>ile</w:t>
      </w:r>
      <w:r>
        <w:rPr>
          <w:rFonts w:hint="eastAsia"/>
        </w:rPr>
        <w:t>，而以低质量传输非视口区域的</w:t>
      </w:r>
      <w:r>
        <w:rPr>
          <w:rFonts w:hint="eastAsia"/>
        </w:rPr>
        <w:t>t</w:t>
      </w:r>
      <w:r>
        <w:t>ile</w:t>
      </w:r>
      <w:r>
        <w:rPr>
          <w:rFonts w:hint="eastAsia"/>
        </w:rPr>
        <w:t>甚至</w:t>
      </w:r>
      <w:r w:rsidR="0055635D">
        <w:rPr>
          <w:rFonts w:hint="eastAsia"/>
        </w:rPr>
        <w:t>选择</w:t>
      </w:r>
      <w:r>
        <w:rPr>
          <w:rFonts w:hint="eastAsia"/>
        </w:rPr>
        <w:t>不传输。这种传输方式可以很好的降低带宽需求，但很依赖准确的视口</w:t>
      </w:r>
      <w:r w:rsidR="0055635D">
        <w:rPr>
          <w:rFonts w:hint="eastAsia"/>
        </w:rPr>
        <w:t>预测算法</w:t>
      </w:r>
      <w:r>
        <w:rPr>
          <w:rFonts w:hint="eastAsia"/>
        </w:rPr>
        <w:t>，一旦视口区域估计错误，将会导致用户观看区域内出现明显的低质量画面甚至是黑块区域</w:t>
      </w:r>
      <w:ins w:id="196" w:author="18771030236@163.com" w:date="2020-02-20T21:54:00Z">
        <w:r w:rsidR="00B2454C">
          <w:rPr>
            <w:rFonts w:hint="eastAsia"/>
          </w:rPr>
          <w:t>从而</w:t>
        </w:r>
      </w:ins>
      <w:del w:id="197" w:author="18771030236@163.com" w:date="2020-02-20T21:54:00Z">
        <w:r w:rsidDel="00B2454C">
          <w:rPr>
            <w:rFonts w:hint="eastAsia"/>
          </w:rPr>
          <w:delText>，这将会</w:delText>
        </w:r>
      </w:del>
      <w:r>
        <w:rPr>
          <w:rFonts w:hint="eastAsia"/>
        </w:rPr>
        <w:t>严重降低用户</w:t>
      </w:r>
      <w:del w:id="198" w:author="18771030236@163.com" w:date="2020-02-20T21:54:00Z">
        <w:r w:rsidDel="00B2454C">
          <w:rPr>
            <w:rFonts w:hint="eastAsia"/>
          </w:rPr>
          <w:delText>的观看</w:delText>
        </w:r>
      </w:del>
      <w:r>
        <w:rPr>
          <w:rFonts w:hint="eastAsia"/>
        </w:rPr>
        <w:t>体验，因此，如何准确有效</w:t>
      </w:r>
      <w:r w:rsidR="0055635D">
        <w:rPr>
          <w:rFonts w:hint="eastAsia"/>
        </w:rPr>
        <w:t>地</w:t>
      </w:r>
      <w:r>
        <w:rPr>
          <w:rFonts w:hint="eastAsia"/>
        </w:rPr>
        <w:t>预测出用户的视口区域对全景视频的自适应传输有着极为重要的作用。</w:t>
      </w:r>
    </w:p>
    <w:p w:rsidR="008D7DA8" w:rsidRDefault="008D7DA8" w:rsidP="008D7DA8">
      <w:pPr>
        <w:ind w:firstLine="480"/>
      </w:pPr>
      <w:r>
        <w:rPr>
          <w:rFonts w:hint="eastAsia"/>
        </w:rPr>
        <w:t>对视口进行预测，首先要明确的问题是视口是否可预测。文献</w:t>
      </w:r>
      <w:r>
        <w:rPr>
          <w:rFonts w:hint="eastAsia"/>
        </w:rPr>
        <w:t>[</w:t>
      </w:r>
      <w:r w:rsidR="0055635D">
        <w:rPr>
          <w:rFonts w:hint="eastAsia"/>
        </w:rPr>
        <w:t>7</w:t>
      </w:r>
      <w:r>
        <w:t>]</w:t>
      </w:r>
      <w:r>
        <w:rPr>
          <w:rFonts w:hint="eastAsia"/>
        </w:rPr>
        <w:t>对视口中心的位置，即视点（</w:t>
      </w:r>
      <w:r>
        <w:t>viewpoint</w:t>
      </w:r>
      <w:r>
        <w:rPr>
          <w:rFonts w:hint="eastAsia"/>
        </w:rPr>
        <w:t>）数据进行了实验分析。文献主要研究表征视点位置的三个参数：偏航角</w:t>
      </w:r>
      <w:r w:rsidR="00AE3316">
        <w:rPr>
          <w:rFonts w:hint="eastAsia"/>
        </w:rPr>
        <w:t>（</w:t>
      </w:r>
      <w:r>
        <w:t>yaw</w:t>
      </w:r>
      <w:r w:rsidR="00AE3316">
        <w:rPr>
          <w:rFonts w:hint="eastAsia"/>
        </w:rPr>
        <w:t>）</w:t>
      </w:r>
      <w:r>
        <w:rPr>
          <w:rFonts w:hint="eastAsia"/>
        </w:rPr>
        <w:t>、俯仰角</w:t>
      </w:r>
      <w:r w:rsidR="00AE3316">
        <w:rPr>
          <w:rFonts w:hint="eastAsia"/>
        </w:rPr>
        <w:t>（</w:t>
      </w:r>
      <w:r>
        <w:t>pitch</w:t>
      </w:r>
      <w:r w:rsidR="00AE3316">
        <w:rPr>
          <w:rFonts w:hint="eastAsia"/>
        </w:rPr>
        <w:t>）</w:t>
      </w:r>
      <w:r>
        <w:rPr>
          <w:rFonts w:hint="eastAsia"/>
        </w:rPr>
        <w:t>和翻滚角</w:t>
      </w:r>
      <w:r w:rsidR="00AE3316">
        <w:rPr>
          <w:rFonts w:hint="eastAsia"/>
        </w:rPr>
        <w:t>（</w:t>
      </w:r>
      <w:r>
        <w:t>roll</w:t>
      </w:r>
      <w:r w:rsidR="00AE3316">
        <w:rPr>
          <w:rFonts w:hint="eastAsia"/>
        </w:rPr>
        <w:t>）</w:t>
      </w:r>
      <w:r>
        <w:rPr>
          <w:rFonts w:hint="eastAsia"/>
        </w:rPr>
        <w:t>的相关特性。首先分析了三个角度的累积分布图，实验结果表明偏航角</w:t>
      </w:r>
      <w:r w:rsidR="0055635D">
        <w:rPr>
          <w:rFonts w:hint="eastAsia"/>
        </w:rPr>
        <w:t>的</w:t>
      </w:r>
      <w:r>
        <w:rPr>
          <w:rFonts w:hint="eastAsia"/>
        </w:rPr>
        <w:t>变化幅度</w:t>
      </w:r>
      <w:r w:rsidR="0055635D">
        <w:rPr>
          <w:rFonts w:hint="eastAsia"/>
        </w:rPr>
        <w:t>最</w:t>
      </w:r>
      <w:r>
        <w:rPr>
          <w:rFonts w:hint="eastAsia"/>
        </w:rPr>
        <w:t>大，最难预测，其次是俯仰角；然后又分析了三个角度和各自差值的自相关函数，结果</w:t>
      </w:r>
      <w:r w:rsidR="001F16ED">
        <w:rPr>
          <w:rFonts w:hint="eastAsia"/>
        </w:rPr>
        <w:t>显示</w:t>
      </w:r>
      <w:r>
        <w:rPr>
          <w:rFonts w:hint="eastAsia"/>
        </w:rPr>
        <w:t>在</w:t>
      </w:r>
      <w:r>
        <w:rPr>
          <w:rFonts w:hint="eastAsia"/>
        </w:rPr>
        <w:t>5</w:t>
      </w:r>
      <w:r>
        <w:t>00ms</w:t>
      </w:r>
      <w:r>
        <w:rPr>
          <w:rFonts w:hint="eastAsia"/>
        </w:rPr>
        <w:t>内有较强的自相关性，这</w:t>
      </w:r>
      <w:r w:rsidR="001F16ED">
        <w:rPr>
          <w:rFonts w:hint="eastAsia"/>
        </w:rPr>
        <w:t>表明视点数据是可以预测的</w:t>
      </w:r>
      <w:r>
        <w:rPr>
          <w:rFonts w:hint="eastAsia"/>
        </w:rPr>
        <w:t>。</w:t>
      </w:r>
    </w:p>
    <w:p w:rsidR="008D7DA8" w:rsidRDefault="008D7DA8" w:rsidP="008D7DA8">
      <w:pPr>
        <w:ind w:firstLine="480"/>
      </w:pPr>
      <w:r>
        <w:rPr>
          <w:rFonts w:hint="eastAsia"/>
        </w:rPr>
        <w:t>目前全景视频视口预测的方法主要有</w:t>
      </w:r>
      <w:del w:id="199" w:author="18771030236@163.com" w:date="2020-02-20T21:56:00Z">
        <w:r w:rsidDel="00B2454C">
          <w:rPr>
            <w:rFonts w:hint="eastAsia"/>
          </w:rPr>
          <w:delText>两种：</w:delText>
        </w:r>
      </w:del>
      <w:r>
        <w:rPr>
          <w:rFonts w:hint="eastAsia"/>
        </w:rPr>
        <w:t>基于</w:t>
      </w:r>
      <w:r w:rsidR="00AE3316">
        <w:rPr>
          <w:rFonts w:hint="eastAsia"/>
        </w:rPr>
        <w:t>运动</w:t>
      </w:r>
      <w:r>
        <w:rPr>
          <w:rFonts w:hint="eastAsia"/>
        </w:rPr>
        <w:t>轨迹</w:t>
      </w:r>
      <w:del w:id="200" w:author="18771030236@163.com" w:date="2020-02-21T14:23:00Z">
        <w:r w:rsidDel="008F7F26">
          <w:rPr>
            <w:rFonts w:hint="eastAsia"/>
          </w:rPr>
          <w:delText>的预测</w:delText>
        </w:r>
      </w:del>
      <w:r>
        <w:rPr>
          <w:rFonts w:hint="eastAsia"/>
        </w:rPr>
        <w:t>和基于内容</w:t>
      </w:r>
      <w:ins w:id="201" w:author="18771030236@163.com" w:date="2020-02-21T14:23:00Z">
        <w:r w:rsidR="008F7F26">
          <w:rPr>
            <w:rFonts w:hint="eastAsia"/>
          </w:rPr>
          <w:t>显著性</w:t>
        </w:r>
      </w:ins>
      <w:r>
        <w:rPr>
          <w:rFonts w:hint="eastAsia"/>
        </w:rPr>
        <w:t>检测</w:t>
      </w:r>
      <w:del w:id="202" w:author="18771030236@163.com" w:date="2020-02-21T14:24:00Z">
        <w:r w:rsidDel="008F7F26">
          <w:rPr>
            <w:rFonts w:hint="eastAsia"/>
          </w:rPr>
          <w:delText>的预测</w:delText>
        </w:r>
      </w:del>
      <w:ins w:id="203" w:author="18771030236@163.com" w:date="2020-02-20T21:57:00Z">
        <w:r w:rsidR="00B2454C">
          <w:rPr>
            <w:rFonts w:hint="eastAsia"/>
          </w:rPr>
          <w:t>两种</w:t>
        </w:r>
      </w:ins>
      <w:ins w:id="204" w:author="18771030236@163.com" w:date="2020-02-20T21:58:00Z">
        <w:r w:rsidR="00B2454C">
          <w:rPr>
            <w:rFonts w:hint="eastAsia"/>
          </w:rPr>
          <w:t>[</w:t>
        </w:r>
      </w:ins>
      <w:ins w:id="205" w:author="18771030236@163.com" w:date="2020-02-20T21:59:00Z">
        <w:r w:rsidR="00B2454C">
          <w:t>37</w:t>
        </w:r>
      </w:ins>
      <w:ins w:id="206" w:author="18771030236@163.com" w:date="2020-02-20T21:58:00Z">
        <w:r w:rsidR="00B2454C">
          <w:t>]</w:t>
        </w:r>
        <w:r w:rsidR="00B2454C">
          <w:rPr>
            <w:rFonts w:hint="eastAsia"/>
          </w:rPr>
          <w:t>。</w:t>
        </w:r>
      </w:ins>
      <w:del w:id="207" w:author="18771030236@163.com" w:date="2020-02-20T21:56:00Z">
        <w:r w:rsidDel="00B2454C">
          <w:rPr>
            <w:rFonts w:hint="eastAsia"/>
          </w:rPr>
          <w:delText>。</w:delText>
        </w:r>
      </w:del>
      <w:del w:id="208" w:author="18771030236@163.com" w:date="2020-02-20T21:57:00Z">
        <w:r w:rsidDel="00B2454C">
          <w:rPr>
            <w:rFonts w:hint="eastAsia"/>
          </w:rPr>
          <w:delText>前者一直是研究的重点</w:delText>
        </w:r>
      </w:del>
      <w:r>
        <w:rPr>
          <w:rFonts w:hint="eastAsia"/>
        </w:rPr>
        <w:t>。</w:t>
      </w:r>
    </w:p>
    <w:p w:rsidR="008D7DA8" w:rsidRDefault="008D7DA8" w:rsidP="008D7DA8">
      <w:pPr>
        <w:ind w:firstLine="480"/>
      </w:pPr>
      <w:r>
        <w:rPr>
          <w:rFonts w:hint="eastAsia"/>
        </w:rPr>
        <w:t>基于轨迹预测主要是根据该用户历史一段时间内的视口位置来预测接下来的视口位置，视口位置主要通过头部移动轨迹或者眼球移动轨迹来确定，而这些轨迹数据可以通过</w:t>
      </w:r>
      <w:r>
        <w:t>HMD</w:t>
      </w:r>
      <w:r>
        <w:rPr>
          <w:rFonts w:hint="eastAsia"/>
        </w:rPr>
        <w:t>的定位功能采集到。</w:t>
      </w:r>
    </w:p>
    <w:p w:rsidR="008D7DA8" w:rsidRDefault="00371826" w:rsidP="008D7DA8">
      <w:pPr>
        <w:ind w:firstLine="480"/>
      </w:pPr>
      <w:ins w:id="209" w:author="18771030236@163.com" w:date="2020-02-20T22:01:00Z">
        <w:r>
          <w:rPr>
            <w:rFonts w:hint="eastAsia"/>
          </w:rPr>
          <w:lastRenderedPageBreak/>
          <w:t>由于</w:t>
        </w:r>
      </w:ins>
      <w:ins w:id="210" w:author="18771030236@163.com" w:date="2020-02-20T22:02:00Z">
        <w:r>
          <w:rPr>
            <w:rFonts w:hint="eastAsia"/>
          </w:rPr>
          <w:t>具有时间相关性的运动轨迹</w:t>
        </w:r>
      </w:ins>
      <w:ins w:id="211" w:author="18771030236@163.com" w:date="2020-02-20T22:01:00Z">
        <w:r>
          <w:rPr>
            <w:rFonts w:hint="eastAsia"/>
          </w:rPr>
          <w:t>从本质上可以看作是时间序列，</w:t>
        </w:r>
      </w:ins>
      <w:del w:id="212" w:author="18771030236@163.com" w:date="2020-02-20T22:01:00Z">
        <w:r w:rsidR="008D7DA8" w:rsidDel="00371826">
          <w:rPr>
            <w:rFonts w:hint="eastAsia"/>
          </w:rPr>
          <w:delText>基于运动轨迹的预测</w:delText>
        </w:r>
        <w:r w:rsidR="00AE3316" w:rsidDel="00371826">
          <w:rPr>
            <w:rFonts w:hint="eastAsia"/>
          </w:rPr>
          <w:delText>可归类为</w:delText>
        </w:r>
        <w:r w:rsidR="008D7DA8" w:rsidDel="00371826">
          <w:rPr>
            <w:rFonts w:hint="eastAsia"/>
          </w:rPr>
          <w:delText>时间序列预测</w:delText>
        </w:r>
        <w:r w:rsidR="00AE3316" w:rsidDel="00371826">
          <w:rPr>
            <w:rFonts w:hint="eastAsia"/>
          </w:rPr>
          <w:delText>问题</w:delText>
        </w:r>
      </w:del>
      <w:r w:rsidR="008D7DA8">
        <w:rPr>
          <w:rFonts w:hint="eastAsia"/>
        </w:rPr>
        <w:t>，因此很多时间预测的方法被应用进来，如滑动平均、线性回归和机器学习等。文献</w:t>
      </w:r>
      <w:r w:rsidR="008D7DA8">
        <w:t>[</w:t>
      </w:r>
      <w:r w:rsidR="00AE3316">
        <w:rPr>
          <w:rFonts w:hint="eastAsia"/>
        </w:rPr>
        <w:t>8</w:t>
      </w:r>
      <w:r w:rsidR="008D7DA8">
        <w:t>]</w:t>
      </w:r>
      <w:r w:rsidR="008D7DA8">
        <w:rPr>
          <w:rFonts w:hint="eastAsia"/>
        </w:rPr>
        <w:t>对比了滑动平均、线性回归和加权线性回归三种预测算法分别预测</w:t>
      </w:r>
      <w:r w:rsidR="008D7DA8">
        <w:t>yaw</w:t>
      </w:r>
      <w:r w:rsidR="008D7DA8">
        <w:rPr>
          <w:rFonts w:hint="eastAsia"/>
        </w:rPr>
        <w:t>、</w:t>
      </w:r>
      <w:r w:rsidR="008D7DA8">
        <w:rPr>
          <w:rFonts w:hint="eastAsia"/>
        </w:rPr>
        <w:t>p</w:t>
      </w:r>
      <w:r w:rsidR="008D7DA8">
        <w:t>itch</w:t>
      </w:r>
      <w:r w:rsidR="008D7DA8">
        <w:rPr>
          <w:rFonts w:hint="eastAsia"/>
        </w:rPr>
        <w:t>和</w:t>
      </w:r>
      <w:r w:rsidR="008D7DA8">
        <w:t>roll</w:t>
      </w:r>
      <w:r w:rsidR="008D7DA8">
        <w:rPr>
          <w:rFonts w:hint="eastAsia"/>
        </w:rPr>
        <w:t>三个角度的准确度。滑动平均复杂度最低，即使用历史窗口中所有视点数据的采样点的平均值作为下一时刻的预测值，当数据变化幅度较小时这种预测方法也可以获得不错的预测准确度。线性回归则是</w:t>
      </w:r>
      <w:ins w:id="213" w:author="18771030236@163.com" w:date="2020-02-21T14:08:00Z">
        <w:r w:rsidR="000D153C">
          <w:rPr>
            <w:rFonts w:hint="eastAsia"/>
          </w:rPr>
          <w:t>应</w:t>
        </w:r>
      </w:ins>
      <w:del w:id="214" w:author="18771030236@163.com" w:date="2020-02-21T14:08:00Z">
        <w:r w:rsidR="008D7DA8" w:rsidDel="000D153C">
          <w:rPr>
            <w:rFonts w:hint="eastAsia"/>
          </w:rPr>
          <w:delText>利</w:delText>
        </w:r>
      </w:del>
      <w:r w:rsidR="008D7DA8">
        <w:rPr>
          <w:rFonts w:hint="eastAsia"/>
        </w:rPr>
        <w:t>用统计学中的回归模型</w:t>
      </w:r>
      <w:ins w:id="215" w:author="18771030236@163.com" w:date="2020-02-21T14:07:00Z">
        <w:r w:rsidR="000D153C">
          <w:rPr>
            <w:rFonts w:hint="eastAsia"/>
          </w:rPr>
          <w:t>来对</w:t>
        </w:r>
      </w:ins>
      <w:del w:id="216" w:author="18771030236@163.com" w:date="2020-02-21T14:07:00Z">
        <w:r w:rsidR="008D7DA8" w:rsidDel="000D153C">
          <w:rPr>
            <w:rFonts w:hint="eastAsia"/>
          </w:rPr>
          <w:delText>，根据</w:delText>
        </w:r>
      </w:del>
      <w:r w:rsidR="008D7DA8">
        <w:rPr>
          <w:rFonts w:hint="eastAsia"/>
        </w:rPr>
        <w:t>历史一</w:t>
      </w:r>
      <w:ins w:id="217" w:author="18771030236@163.com" w:date="2020-02-21T14:08:00Z">
        <w:r w:rsidR="000D153C">
          <w:rPr>
            <w:rFonts w:hint="eastAsia"/>
          </w:rPr>
          <w:t>定</w:t>
        </w:r>
      </w:ins>
      <w:del w:id="218" w:author="18771030236@163.com" w:date="2020-02-21T14:08:00Z">
        <w:r w:rsidR="008D7DA8" w:rsidDel="000D153C">
          <w:rPr>
            <w:rFonts w:hint="eastAsia"/>
          </w:rPr>
          <w:delText>段</w:delText>
        </w:r>
      </w:del>
      <w:r w:rsidR="008D7DA8">
        <w:rPr>
          <w:rFonts w:hint="eastAsia"/>
        </w:rPr>
        <w:t>时间内的用户视点数据进行拟合，然后通过拟合出来的函数模型获取下一时刻的预测值，加权线性回归则是给予历史数据不同的权重值，如越近的数据拥有越高的权重值，以此来获得不同的影响程度，一定程度上提升预测准确度。</w:t>
      </w:r>
      <w:r w:rsidR="008D7DA8">
        <w:t>[</w:t>
      </w:r>
      <w:r w:rsidR="00AE3316">
        <w:t>8</w:t>
      </w:r>
      <w:r w:rsidR="008D7DA8">
        <w:t>]</w:t>
      </w:r>
      <w:r w:rsidR="008D7DA8">
        <w:rPr>
          <w:rFonts w:hint="eastAsia"/>
        </w:rPr>
        <w:t>的结果表明，线性回归与加权线性回归预测结果要好于滑动平均，当使用历史</w:t>
      </w:r>
      <w:r w:rsidR="008D7DA8">
        <w:rPr>
          <w:rFonts w:hint="eastAsia"/>
        </w:rPr>
        <w:t>1</w:t>
      </w:r>
      <w:r w:rsidR="008D7DA8">
        <w:t>s</w:t>
      </w:r>
      <w:r w:rsidR="008D7DA8">
        <w:rPr>
          <w:rFonts w:hint="eastAsia"/>
        </w:rPr>
        <w:t>的视点数据预测接下来</w:t>
      </w:r>
      <w:r w:rsidR="008D7DA8">
        <w:rPr>
          <w:rFonts w:hint="eastAsia"/>
        </w:rPr>
        <w:t>1</w:t>
      </w:r>
      <w:r w:rsidR="008D7DA8">
        <w:t>s</w:t>
      </w:r>
      <w:r w:rsidR="008D7DA8">
        <w:rPr>
          <w:rFonts w:hint="eastAsia"/>
        </w:rPr>
        <w:t>的视点数据时，加权线性回归的预测准确度高达</w:t>
      </w:r>
      <w:r w:rsidR="008D7DA8">
        <w:rPr>
          <w:rFonts w:hint="eastAsia"/>
        </w:rPr>
        <w:t>9</w:t>
      </w:r>
      <w:r w:rsidR="008D7DA8">
        <w:t>0%</w:t>
      </w:r>
      <w:r w:rsidR="008D7DA8">
        <w:rPr>
          <w:rFonts w:hint="eastAsia"/>
        </w:rPr>
        <w:t>以上，</w:t>
      </w:r>
      <w:r w:rsidR="00AE3316">
        <w:rPr>
          <w:rFonts w:hint="eastAsia"/>
        </w:rPr>
        <w:t>但是</w:t>
      </w:r>
      <w:r w:rsidR="000D1CB2">
        <w:rPr>
          <w:rFonts w:hint="eastAsia"/>
        </w:rPr>
        <w:t>当预测</w:t>
      </w:r>
      <w:ins w:id="219" w:author="18771030236@163.com" w:date="2020-02-21T14:11:00Z">
        <w:r w:rsidR="000D153C">
          <w:rPr>
            <w:rFonts w:hint="eastAsia"/>
          </w:rPr>
          <w:t>未来长时间断的数据时准确度会显著降低</w:t>
        </w:r>
      </w:ins>
      <w:del w:id="220" w:author="18771030236@163.com" w:date="2020-02-21T14:12:00Z">
        <w:r w:rsidR="000D1CB2" w:rsidDel="005E16C8">
          <w:rPr>
            <w:rFonts w:hint="eastAsia"/>
          </w:rPr>
          <w:delText>时长增加时</w:delText>
        </w:r>
        <w:r w:rsidR="008D7DA8" w:rsidDel="005E16C8">
          <w:rPr>
            <w:rFonts w:hint="eastAsia"/>
          </w:rPr>
          <w:delText>预测准确度</w:delText>
        </w:r>
        <w:r w:rsidR="000D1CB2" w:rsidDel="005E16C8">
          <w:rPr>
            <w:rFonts w:hint="eastAsia"/>
          </w:rPr>
          <w:delText>会显著降低</w:delText>
        </w:r>
      </w:del>
      <w:r w:rsidR="008D7DA8">
        <w:rPr>
          <w:rFonts w:hint="eastAsia"/>
        </w:rPr>
        <w:t>，当预测</w:t>
      </w:r>
      <w:r w:rsidR="000D1CB2">
        <w:rPr>
          <w:rFonts w:hint="eastAsia"/>
        </w:rPr>
        <w:t>接下来</w:t>
      </w:r>
      <w:r w:rsidR="000D1CB2">
        <w:rPr>
          <w:rFonts w:hint="eastAsia"/>
        </w:rPr>
        <w:t>2</w:t>
      </w:r>
      <w:r w:rsidR="000D1CB2">
        <w:t>s</w:t>
      </w:r>
      <w:r w:rsidR="000D1CB2">
        <w:rPr>
          <w:rFonts w:hint="eastAsia"/>
        </w:rPr>
        <w:t>的视点时</w:t>
      </w:r>
      <w:r w:rsidR="008D7DA8">
        <w:rPr>
          <w:rFonts w:hint="eastAsia"/>
        </w:rPr>
        <w:t>，预测准确度则</w:t>
      </w:r>
      <w:r w:rsidR="000D1CB2">
        <w:rPr>
          <w:rFonts w:hint="eastAsia"/>
        </w:rPr>
        <w:t>不足</w:t>
      </w:r>
      <w:r w:rsidR="008D7DA8">
        <w:rPr>
          <w:rFonts w:hint="eastAsia"/>
        </w:rPr>
        <w:t>7</w:t>
      </w:r>
      <w:r w:rsidR="008D7DA8">
        <w:t>0%</w:t>
      </w:r>
      <w:r w:rsidR="008D7DA8">
        <w:rPr>
          <w:rFonts w:hint="eastAsia"/>
        </w:rPr>
        <w:t>。</w:t>
      </w:r>
      <w:r w:rsidR="00C07A87">
        <w:rPr>
          <w:rFonts w:hint="eastAsia"/>
        </w:rPr>
        <w:t>文献</w:t>
      </w:r>
      <w:r w:rsidR="008D7DA8">
        <w:t>[</w:t>
      </w:r>
      <w:r w:rsidR="00AE4934">
        <w:t>7</w:t>
      </w:r>
      <w:r w:rsidR="008D7DA8">
        <w:t>]</w:t>
      </w:r>
      <w:r w:rsidR="00C07A87">
        <w:rPr>
          <w:rFonts w:hint="eastAsia"/>
        </w:rPr>
        <w:t>则对比了朴素预测，即</w:t>
      </w:r>
      <w:r w:rsidR="008D7DA8">
        <w:rPr>
          <w:rFonts w:hint="eastAsia"/>
        </w:rPr>
        <w:t>使用</w:t>
      </w:r>
      <w:r w:rsidR="00C07A87">
        <w:rPr>
          <w:rFonts w:hint="eastAsia"/>
        </w:rPr>
        <w:t>当前的角度值当作预测值，线性回归和</w:t>
      </w:r>
      <w:r w:rsidR="008D7DA8">
        <w:rPr>
          <w:rFonts w:hint="eastAsia"/>
        </w:rPr>
        <w:t>神经网络预测未来</w:t>
      </w:r>
      <w:r w:rsidR="00AE3316">
        <w:rPr>
          <w:rFonts w:hint="eastAsia"/>
        </w:rPr>
        <w:t>0.1</w:t>
      </w:r>
      <w:r w:rsidR="00AE3316">
        <w:t>s~</w:t>
      </w:r>
      <w:r w:rsidR="008D7DA8">
        <w:rPr>
          <w:rFonts w:hint="eastAsia"/>
        </w:rPr>
        <w:t>1</w:t>
      </w:r>
      <w:r w:rsidR="008D7DA8">
        <w:t>s</w:t>
      </w:r>
      <w:r w:rsidR="008D7DA8">
        <w:rPr>
          <w:rFonts w:hint="eastAsia"/>
        </w:rPr>
        <w:t>范围内的偏航角</w:t>
      </w:r>
      <w:r w:rsidR="00C07A87">
        <w:rPr>
          <w:rFonts w:hint="eastAsia"/>
        </w:rPr>
        <w:t>，实验结果证明神经网络的预测效果要好于前两个算法</w:t>
      </w:r>
      <w:r w:rsidR="008D7DA8" w:rsidRPr="00ED7702">
        <w:rPr>
          <w:rFonts w:hint="eastAsia"/>
        </w:rPr>
        <w:t>。</w:t>
      </w:r>
    </w:p>
    <w:p w:rsidR="008D7DA8" w:rsidRDefault="008D7DA8" w:rsidP="008D7DA8">
      <w:pPr>
        <w:ind w:firstLine="480"/>
      </w:pPr>
      <w:r>
        <w:rPr>
          <w:rFonts w:hint="eastAsia"/>
        </w:rPr>
        <w:t>除了使用当前用户的视点数据外，一些研究还探索了跨用户的行为。文献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rsidR="000871C8" w:rsidRDefault="008D7DA8" w:rsidP="008D7DA8">
      <w:pPr>
        <w:ind w:firstLine="480"/>
      </w:pPr>
      <w:r>
        <w:rPr>
          <w:rFonts w:hint="eastAsia"/>
        </w:rPr>
        <w:t>另外一类是基于内容</w:t>
      </w:r>
      <w:ins w:id="221" w:author="18771030236@163.com" w:date="2020-02-21T14:23:00Z">
        <w:r w:rsidR="008F7F26">
          <w:rPr>
            <w:rFonts w:hint="eastAsia"/>
          </w:rPr>
          <w:t>显著性</w:t>
        </w:r>
      </w:ins>
      <w:r>
        <w:rPr>
          <w:rFonts w:hint="eastAsia"/>
        </w:rPr>
        <w:t>检测的</w:t>
      </w:r>
      <w:del w:id="222" w:author="18771030236@163.com" w:date="2020-02-21T14:16:00Z">
        <w:r w:rsidDel="005E16C8">
          <w:rPr>
            <w:rFonts w:hint="eastAsia"/>
          </w:rPr>
          <w:delText>视点</w:delText>
        </w:r>
      </w:del>
      <w:r>
        <w:rPr>
          <w:rFonts w:hint="eastAsia"/>
        </w:rPr>
        <w:t>预测</w:t>
      </w:r>
      <w:ins w:id="223" w:author="18771030236@163.com" w:date="2020-02-21T14:16:00Z">
        <w:r w:rsidR="005E16C8">
          <w:rPr>
            <w:rFonts w:hint="eastAsia"/>
          </w:rPr>
          <w:t>算法</w:t>
        </w:r>
      </w:ins>
      <w:ins w:id="224" w:author="18771030236@163.com" w:date="2020-02-21T14:19:00Z">
        <w:r w:rsidR="005E16C8">
          <w:rPr>
            <w:rFonts w:hint="eastAsia"/>
          </w:rPr>
          <w:t>，</w:t>
        </w:r>
      </w:ins>
      <w:del w:id="225" w:author="18771030236@163.com" w:date="2020-02-21T14:19:00Z">
        <w:r w:rsidDel="005E16C8">
          <w:rPr>
            <w:rFonts w:hint="eastAsia"/>
          </w:rPr>
          <w:delText>。</w:delText>
        </w:r>
      </w:del>
      <w:del w:id="226" w:author="18771030236@163.com" w:date="2020-02-21T14:24:00Z">
        <w:r w:rsidDel="008F7F26">
          <w:rPr>
            <w:rFonts w:hint="eastAsia"/>
          </w:rPr>
          <w:delText>该方法主要从视频显著性的角度进行预测。</w:delText>
        </w:r>
      </w:del>
      <w:ins w:id="227" w:author="18771030236@163.com" w:date="2020-02-21T14:24:00Z">
        <w:r w:rsidR="008F7F26">
          <w:rPr>
            <w:rFonts w:hint="eastAsia"/>
          </w:rPr>
          <w:t>对视频而言，</w:t>
        </w:r>
      </w:ins>
      <w:r>
        <w:rPr>
          <w:rFonts w:hint="eastAsia"/>
        </w:rPr>
        <w:t>视频显著性表征了用户对视频不同内容的关注程度</w:t>
      </w:r>
      <w:ins w:id="228" w:author="18771030236@163.com" w:date="2020-02-21T14:21:00Z">
        <w:r w:rsidR="005E16C8">
          <w:rPr>
            <w:rFonts w:hint="eastAsia"/>
          </w:rPr>
          <w:t>，</w:t>
        </w:r>
      </w:ins>
      <w:del w:id="229" w:author="18771030236@163.com" w:date="2020-02-21T14:21:00Z">
        <w:r w:rsidDel="005E16C8">
          <w:rPr>
            <w:rFonts w:hint="eastAsia"/>
          </w:rPr>
          <w:delText>。</w:delText>
        </w:r>
      </w:del>
      <w:r>
        <w:rPr>
          <w:rFonts w:hint="eastAsia"/>
        </w:rPr>
        <w:t>一般来说，</w:t>
      </w:r>
      <w:r w:rsidR="0002717C">
        <w:rPr>
          <w:rFonts w:hint="eastAsia"/>
        </w:rPr>
        <w:t>视频内容的</w:t>
      </w:r>
      <w:r>
        <w:rPr>
          <w:rFonts w:hint="eastAsia"/>
        </w:rPr>
        <w:t>显著性越强</w:t>
      </w:r>
      <w:ins w:id="230" w:author="18771030236@163.com" w:date="2020-02-21T14:21:00Z">
        <w:r w:rsidR="005E16C8">
          <w:rPr>
            <w:rFonts w:hint="eastAsia"/>
          </w:rPr>
          <w:t>则说明</w:t>
        </w:r>
      </w:ins>
      <w:ins w:id="231" w:author="18771030236@163.com" w:date="2020-02-21T14:22:00Z">
        <w:r w:rsidR="005E16C8">
          <w:rPr>
            <w:rFonts w:hint="eastAsia"/>
          </w:rPr>
          <w:t>用户对该内容越感兴趣</w:t>
        </w:r>
      </w:ins>
      <w:r>
        <w:rPr>
          <w:rFonts w:hint="eastAsia"/>
        </w:rPr>
        <w:t>，</w:t>
      </w:r>
      <w:del w:id="232" w:author="18771030236@163.com" w:date="2020-02-21T14:22:00Z">
        <w:r w:rsidDel="008F7F26">
          <w:rPr>
            <w:rFonts w:hint="eastAsia"/>
          </w:rPr>
          <w:delText>用户越关注，</w:delText>
        </w:r>
        <w:r w:rsidR="00A06FAE" w:rsidDel="008F7F26">
          <w:rPr>
            <w:rFonts w:hint="eastAsia"/>
          </w:rPr>
          <w:delText>则</w:delText>
        </w:r>
      </w:del>
      <w:r w:rsidR="00A06FAE">
        <w:rPr>
          <w:rFonts w:hint="eastAsia"/>
        </w:rPr>
        <w:t>内容</w:t>
      </w:r>
      <w:r w:rsidR="0002717C">
        <w:rPr>
          <w:rFonts w:hint="eastAsia"/>
        </w:rPr>
        <w:t>被观看的</w:t>
      </w:r>
      <w:ins w:id="233" w:author="18771030236@163.com" w:date="2020-02-21T14:25:00Z">
        <w:r w:rsidR="008F7F26">
          <w:rPr>
            <w:rFonts w:hint="eastAsia"/>
          </w:rPr>
          <w:t>可能性</w:t>
        </w:r>
      </w:ins>
      <w:del w:id="234" w:author="18771030236@163.com" w:date="2020-02-21T14:25:00Z">
        <w:r w:rsidR="0002717C" w:rsidDel="008F7F26">
          <w:rPr>
            <w:rFonts w:hint="eastAsia"/>
          </w:rPr>
          <w:delText>概率</w:delText>
        </w:r>
      </w:del>
      <w:r w:rsidR="0002717C">
        <w:rPr>
          <w:rFonts w:hint="eastAsia"/>
        </w:rPr>
        <w:t>也越</w:t>
      </w:r>
      <w:ins w:id="235" w:author="18771030236@163.com" w:date="2020-02-21T14:25:00Z">
        <w:r w:rsidR="008F7F26">
          <w:rPr>
            <w:rFonts w:hint="eastAsia"/>
          </w:rPr>
          <w:t>大</w:t>
        </w:r>
      </w:ins>
      <w:del w:id="236" w:author="18771030236@163.com" w:date="2020-02-21T14:25:00Z">
        <w:r w:rsidR="0002717C" w:rsidDel="008F7F26">
          <w:rPr>
            <w:rFonts w:hint="eastAsia"/>
          </w:rPr>
          <w:delText>高</w:delText>
        </w:r>
      </w:del>
      <w:r>
        <w:rPr>
          <w:rFonts w:hint="eastAsia"/>
        </w:rPr>
        <w:t>。近年来，基于深度</w:t>
      </w:r>
      <w:r w:rsidR="00A06FAE">
        <w:rPr>
          <w:rFonts w:hint="eastAsia"/>
        </w:rPr>
        <w:t>C</w:t>
      </w:r>
      <w:r w:rsidR="00A06FAE">
        <w:t>NN</w:t>
      </w:r>
      <w:r w:rsidR="00A06FAE">
        <w:rPr>
          <w:rFonts w:hint="eastAsia"/>
        </w:rPr>
        <w:t>（</w:t>
      </w:r>
      <w:r w:rsidR="00A06FAE">
        <w:t>Convolutional Neural Networks, CNN</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t>[</w:t>
      </w:r>
      <w:r w:rsidR="00A06FAE">
        <w:t>12</w:t>
      </w:r>
      <w:r w:rsidR="004A44A7">
        <w:t>,13</w:t>
      </w:r>
      <w: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训练了一个浅层网络进行显着性检测，并应用了转移学习生成一个深层网络</w:t>
      </w:r>
      <w:r>
        <w:rPr>
          <w:rFonts w:hint="eastAsia"/>
        </w:rPr>
        <w:t>；同样的作者在文献</w:t>
      </w:r>
      <w:r>
        <w:t>[</w:t>
      </w:r>
      <w:r w:rsidR="00D50C95">
        <w:rPr>
          <w:rFonts w:hint="eastAsia"/>
        </w:rPr>
        <w:t>15</w:t>
      </w:r>
      <w:r>
        <w:t>]</w:t>
      </w:r>
      <w:r>
        <w:rPr>
          <w:rFonts w:hint="eastAsia"/>
        </w:rPr>
        <w:t>中介绍了</w:t>
      </w:r>
      <w:r w:rsidRPr="00162013">
        <w:t>SalGAN</w:t>
      </w:r>
      <w:r>
        <w:rPr>
          <w:rFonts w:hint="eastAsia"/>
        </w:rPr>
        <w:t>，这是一种通过对抗进行训练的深度网络；</w:t>
      </w:r>
      <w:r w:rsidR="000871C8">
        <w:rPr>
          <w:rFonts w:hint="eastAsia"/>
        </w:rPr>
        <w:t>但是，这些网络模型都是应用在传统二维图</w:t>
      </w:r>
      <w:r w:rsidR="000871C8">
        <w:rPr>
          <w:rFonts w:hint="eastAsia"/>
        </w:rPr>
        <w:lastRenderedPageBreak/>
        <w:t>像或者视频中，</w:t>
      </w:r>
      <w:r w:rsidR="00F910E2">
        <w:rPr>
          <w:rFonts w:hint="eastAsia"/>
        </w:rPr>
        <w:t>直接应用到全景视频时可能会造成中心偏差或者多目标混淆的问题，造成错误的检测。</w:t>
      </w:r>
    </w:p>
    <w:p w:rsidR="0076214A" w:rsidRDefault="00F910E2" w:rsidP="008D7DA8">
      <w:pPr>
        <w:ind w:firstLine="480"/>
      </w:pPr>
      <w:r>
        <w:rPr>
          <w:rFonts w:hint="eastAsia"/>
        </w:rPr>
        <w:t>近些年来</w:t>
      </w:r>
      <w:ins w:id="237" w:author="18771030236@163.com" w:date="2020-02-21T14:28:00Z">
        <w:r w:rsidR="008F7F26">
          <w:rPr>
            <w:rFonts w:hint="eastAsia"/>
          </w:rPr>
          <w:t>一些学者开始关注面向全景视频的显著性检测问题。</w:t>
        </w:r>
      </w:ins>
      <w:del w:id="238" w:author="18771030236@163.com" w:date="2020-02-21T14:28:00Z">
        <w:r w:rsidDel="008F7F26">
          <w:rPr>
            <w:rFonts w:hint="eastAsia"/>
          </w:rPr>
          <w:delText>出现了一些研究全景视频显著性检测的工作。</w:delText>
        </w:r>
      </w:del>
      <w:r w:rsidR="00695BD7">
        <w:rPr>
          <w:rFonts w:hint="eastAsia"/>
        </w:rPr>
        <w:t>由于用户观看全景视频是更倾向于观看赤道附近的内容，一些算法就将该特性应用到显著性检测中。文献</w:t>
      </w:r>
      <w:r w:rsidR="00695BD7">
        <w:rPr>
          <w:rFonts w:hint="eastAsia"/>
        </w:rPr>
        <w:t>[</w:t>
      </w:r>
      <w:r w:rsidR="00D50C95">
        <w:t>16</w:t>
      </w:r>
      <w:r w:rsidR="00695BD7">
        <w:t>]</w:t>
      </w:r>
      <w:r w:rsidR="00695BD7">
        <w:rPr>
          <w:rFonts w:hint="eastAsia"/>
        </w:rPr>
        <w:t>将全景</w:t>
      </w:r>
      <w:ins w:id="239" w:author="18771030236@163.com" w:date="2020-02-21T14:29:00Z">
        <w:r w:rsidR="008F7F26">
          <w:rPr>
            <w:rFonts w:hint="eastAsia"/>
          </w:rPr>
          <w:t>视频的每帧</w:t>
        </w:r>
      </w:ins>
      <w:r w:rsidR="00695BD7">
        <w:rPr>
          <w:rFonts w:hint="eastAsia"/>
        </w:rPr>
        <w:t>图像</w:t>
      </w:r>
      <w:ins w:id="240" w:author="18771030236@163.com" w:date="2020-02-21T14:30:00Z">
        <w:r w:rsidR="008F7F26">
          <w:rPr>
            <w:rFonts w:hint="eastAsia"/>
          </w:rPr>
          <w:t>分割成</w:t>
        </w:r>
      </w:ins>
      <w:del w:id="241" w:author="18771030236@163.com" w:date="2020-02-21T14:30:00Z">
        <w:r w:rsidR="00695BD7" w:rsidDel="008F7F26">
          <w:rPr>
            <w:rFonts w:hint="eastAsia"/>
          </w:rPr>
          <w:delText>划分为</w:delText>
        </w:r>
      </w:del>
      <w:ins w:id="242" w:author="18771030236@163.com" w:date="2020-02-21T14:30:00Z">
        <w:r w:rsidR="008F7F26">
          <w:rPr>
            <w:rFonts w:hint="eastAsia"/>
          </w:rPr>
          <w:t>若干个</w:t>
        </w:r>
      </w:ins>
      <w:del w:id="243" w:author="18771030236@163.com" w:date="2020-02-21T14:30:00Z">
        <w:r w:rsidR="00695BD7" w:rsidDel="008F7F26">
          <w:rPr>
            <w:rFonts w:hint="eastAsia"/>
          </w:rPr>
          <w:delText>不同的</w:delText>
        </w:r>
      </w:del>
      <w:r w:rsidR="00695BD7">
        <w:rPr>
          <w:rFonts w:hint="eastAsia"/>
        </w:rPr>
        <w:t>区</w:t>
      </w:r>
      <w:ins w:id="244" w:author="18771030236@163.com" w:date="2020-02-21T14:30:00Z">
        <w:r w:rsidR="008F7F26">
          <w:rPr>
            <w:rFonts w:hint="eastAsia"/>
          </w:rPr>
          <w:t>块</w:t>
        </w:r>
      </w:ins>
      <w:del w:id="245" w:author="18771030236@163.com" w:date="2020-02-21T14:30:00Z">
        <w:r w:rsidR="00695BD7" w:rsidDel="008F7F26">
          <w:rPr>
            <w:rFonts w:hint="eastAsia"/>
          </w:rPr>
          <w:delText>域</w:delText>
        </w:r>
      </w:del>
      <w:ins w:id="246" w:author="18771030236@163.com" w:date="2020-02-21T14:31:00Z">
        <w:r w:rsidR="008F7F26">
          <w:rPr>
            <w:rFonts w:hint="eastAsia"/>
          </w:rPr>
          <w:t>后</w:t>
        </w:r>
      </w:ins>
      <w:del w:id="247" w:author="18771030236@163.com" w:date="2020-02-21T14:31:00Z">
        <w:r w:rsidR="00695BD7" w:rsidDel="008F7F26">
          <w:rPr>
            <w:rFonts w:hint="eastAsia"/>
          </w:rPr>
          <w:delText>，然后</w:delText>
        </w:r>
      </w:del>
      <w:r w:rsidR="00695BD7">
        <w:rPr>
          <w:rFonts w:hint="eastAsia"/>
        </w:rPr>
        <w:t>给每一部分区</w:t>
      </w:r>
      <w:ins w:id="248" w:author="18771030236@163.com" w:date="2020-02-21T14:30:00Z">
        <w:r w:rsidR="008F7F26">
          <w:rPr>
            <w:rFonts w:hint="eastAsia"/>
          </w:rPr>
          <w:t>块</w:t>
        </w:r>
      </w:ins>
      <w:del w:id="249" w:author="18771030236@163.com" w:date="2020-02-21T14:30:00Z">
        <w:r w:rsidR="00695BD7" w:rsidDel="008F7F26">
          <w:rPr>
            <w:rFonts w:hint="eastAsia"/>
          </w:rPr>
          <w:delText>域</w:delText>
        </w:r>
      </w:del>
      <w:r w:rsidR="00695BD7">
        <w:rPr>
          <w:rFonts w:hint="eastAsia"/>
        </w:rPr>
        <w:t>设置不同的显著性权重。</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分别计算出几个投影平面的显著性图</w:t>
      </w:r>
      <w:ins w:id="250" w:author="18771030236@163.com" w:date="2020-02-21T14:33:00Z">
        <w:r w:rsidR="005A38EE">
          <w:rPr>
            <w:rFonts w:hint="eastAsia"/>
          </w:rPr>
          <w:t>后</w:t>
        </w:r>
      </w:ins>
      <w:del w:id="251" w:author="18771030236@163.com" w:date="2020-02-21T14:33:00Z">
        <w:r w:rsidR="00372D87" w:rsidDel="005A38EE">
          <w:rPr>
            <w:rFonts w:hint="eastAsia"/>
          </w:rPr>
          <w:delText>，然后</w:delText>
        </w:r>
      </w:del>
      <w:ins w:id="252" w:author="18771030236@163.com" w:date="2020-02-21T14:33:00Z">
        <w:r w:rsidR="005A38EE">
          <w:rPr>
            <w:rFonts w:hint="eastAsia"/>
          </w:rPr>
          <w:t>计算</w:t>
        </w:r>
      </w:ins>
      <w:del w:id="253" w:author="18771030236@163.com" w:date="2020-02-21T14:33:00Z">
        <w:r w:rsidR="00372D87" w:rsidDel="005A38EE">
          <w:rPr>
            <w:rFonts w:hint="eastAsia"/>
          </w:rPr>
          <w:delText>取</w:delText>
        </w:r>
      </w:del>
      <w:r w:rsidR="00372D87">
        <w:rPr>
          <w:rFonts w:hint="eastAsia"/>
        </w:rPr>
        <w:t>平均</w:t>
      </w:r>
      <w:ins w:id="254" w:author="18771030236@163.com" w:date="2020-02-21T14:33:00Z">
        <w:r w:rsidR="005A38EE">
          <w:rPr>
            <w:rFonts w:hint="eastAsia"/>
          </w:rPr>
          <w:t>值</w:t>
        </w:r>
      </w:ins>
      <w:r w:rsidR="00372D87">
        <w:rPr>
          <w:rFonts w:hint="eastAsia"/>
        </w:rPr>
        <w:t>作为全景视频的</w:t>
      </w:r>
      <w:r w:rsidR="00D50C95">
        <w:rPr>
          <w:rFonts w:hint="eastAsia"/>
        </w:rPr>
        <w:t>显著性</w:t>
      </w:r>
      <w:ins w:id="255" w:author="18771030236@163.com" w:date="2020-02-21T14:37:00Z">
        <w:r w:rsidR="005A38EE">
          <w:rPr>
            <w:rFonts w:hint="eastAsia"/>
          </w:rPr>
          <w:t>结果</w:t>
        </w:r>
      </w:ins>
      <w:del w:id="256" w:author="18771030236@163.com" w:date="2020-02-21T14:37:00Z">
        <w:r w:rsidR="00D50C95" w:rsidDel="005A38EE">
          <w:rPr>
            <w:rFonts w:hint="eastAsia"/>
          </w:rPr>
          <w:delText>图</w:delText>
        </w:r>
      </w:del>
      <w:r w:rsidR="00372D87">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个显著性图映射到矩形平面</w:t>
      </w:r>
      <w:del w:id="257" w:author="18771030236@163.com" w:date="2020-02-21T14:37:00Z">
        <w:r w:rsidR="0076214A" w:rsidDel="005A38EE">
          <w:rPr>
            <w:rFonts w:hint="eastAsia"/>
          </w:rPr>
          <w:delText>，</w:delText>
        </w:r>
      </w:del>
      <w:ins w:id="258" w:author="18771030236@163.com" w:date="2020-02-21T14:37:00Z">
        <w:r w:rsidR="005A38EE">
          <w:rPr>
            <w:rFonts w:hint="eastAsia"/>
          </w:rPr>
          <w:t>后</w:t>
        </w:r>
      </w:ins>
      <w:r w:rsidR="0076214A">
        <w:rPr>
          <w:rFonts w:hint="eastAsia"/>
        </w:rPr>
        <w:t>得到全景图像的显著性</w:t>
      </w:r>
      <w:del w:id="259" w:author="18771030236@163.com" w:date="2020-02-21T14:37:00Z">
        <w:r w:rsidR="0076214A" w:rsidDel="005A38EE">
          <w:rPr>
            <w:rFonts w:hint="eastAsia"/>
          </w:rPr>
          <w:delText>图</w:delText>
        </w:r>
      </w:del>
      <w:r w:rsidR="0076214A">
        <w:rPr>
          <w:rFonts w:hint="eastAsia"/>
        </w:rPr>
        <w:t>。</w:t>
      </w:r>
    </w:p>
    <w:p w:rsidR="008D7DA8" w:rsidRDefault="008D7DA8" w:rsidP="008D7DA8">
      <w:pPr>
        <w:ind w:firstLine="480"/>
      </w:pPr>
      <w:r>
        <w:rPr>
          <w:rFonts w:hint="eastAsia"/>
        </w:rPr>
        <w:t>为</w:t>
      </w:r>
      <w:r w:rsidRPr="00160DB0">
        <w:rPr>
          <w:rFonts w:hint="eastAsia"/>
        </w:rPr>
        <w:t>了更准确地捕获未来视口与过去视口之间的非线性和长期依赖关系，</w:t>
      </w:r>
      <w:r w:rsidR="00EE035F" w:rsidRPr="00EE035F">
        <w:rPr>
          <w:rFonts w:hint="eastAsia"/>
        </w:rPr>
        <w:t>文献</w:t>
      </w:r>
      <w:r w:rsidR="00EE035F" w:rsidRPr="00EE035F">
        <w:rPr>
          <w:rFonts w:hint="eastAsia"/>
        </w:rPr>
        <w:t>[</w:t>
      </w:r>
      <w:r w:rsidR="00EE035F">
        <w:t>19</w:t>
      </w:r>
      <w:r w:rsidR="00EE035F" w:rsidRPr="00EE035F">
        <w:rPr>
          <w:rFonts w:hint="eastAsia"/>
        </w:rPr>
        <w:t>]</w:t>
      </w:r>
      <w:r w:rsidR="00EE035F" w:rsidRPr="00EE035F">
        <w:rPr>
          <w:rFonts w:hint="eastAsia"/>
        </w:rPr>
        <w:t>提出了</w:t>
      </w:r>
      <w:del w:id="260" w:author="18771030236@163.com" w:date="2020-02-21T14:50:00Z">
        <w:r w:rsidR="00EE035F" w:rsidRPr="00EE035F" w:rsidDel="00EE035F">
          <w:rPr>
            <w:rFonts w:hint="eastAsia"/>
          </w:rPr>
          <w:delText>一个</w:delText>
        </w:r>
      </w:del>
      <w:ins w:id="261" w:author="18771030236@163.com" w:date="2020-02-21T14:49:00Z">
        <w:r w:rsidR="00EE035F">
          <w:rPr>
            <w:rFonts w:hint="eastAsia"/>
          </w:rPr>
          <w:t>针对</w:t>
        </w:r>
      </w:ins>
      <w:r w:rsidR="00EE035F" w:rsidRPr="00EE035F">
        <w:rPr>
          <w:rFonts w:hint="eastAsia"/>
        </w:rPr>
        <w:t>固定视点</w:t>
      </w:r>
      <w:ins w:id="262" w:author="18771030236@163.com" w:date="2020-02-21T14:49:00Z">
        <w:r w:rsidR="00EE035F">
          <w:rPr>
            <w:rFonts w:hint="eastAsia"/>
          </w:rPr>
          <w:t>的</w:t>
        </w:r>
      </w:ins>
      <w:r w:rsidR="00EE035F" w:rsidRPr="00EE035F">
        <w:rPr>
          <w:rFonts w:hint="eastAsia"/>
        </w:rPr>
        <w:t>预测</w:t>
      </w:r>
      <w:ins w:id="263" w:author="18771030236@163.com" w:date="2020-02-21T14:49:00Z">
        <w:r w:rsidR="00EE035F">
          <w:rPr>
            <w:rFonts w:hint="eastAsia"/>
          </w:rPr>
          <w:t>模型</w:t>
        </w:r>
      </w:ins>
      <w:del w:id="264" w:author="18771030236@163.com" w:date="2020-02-21T14:49:00Z">
        <w:r w:rsidR="00EE035F" w:rsidRPr="00EE035F" w:rsidDel="00EE035F">
          <w:rPr>
            <w:rFonts w:hint="eastAsia"/>
          </w:rPr>
          <w:delText>网络</w:delText>
        </w:r>
      </w:del>
      <w:r w:rsidR="00EE035F" w:rsidRPr="00EE035F">
        <w:rPr>
          <w:rFonts w:hint="eastAsia"/>
        </w:rPr>
        <w:t>，该</w:t>
      </w:r>
      <w:ins w:id="265" w:author="18771030236@163.com" w:date="2020-02-21T14:49:00Z">
        <w:r w:rsidR="00EE035F">
          <w:rPr>
            <w:rFonts w:hint="eastAsia"/>
          </w:rPr>
          <w:t>模型</w:t>
        </w:r>
      </w:ins>
      <w:del w:id="266" w:author="18771030236@163.com" w:date="2020-02-21T14:49:00Z">
        <w:r w:rsidR="00EE035F" w:rsidRPr="00EE035F" w:rsidDel="00EE035F">
          <w:rPr>
            <w:rFonts w:hint="eastAsia"/>
          </w:rPr>
          <w:delText>网络</w:delText>
        </w:r>
      </w:del>
      <w:r w:rsidR="00EE035F" w:rsidRPr="00EE035F">
        <w:rPr>
          <w:rFonts w:hint="eastAsia"/>
        </w:rPr>
        <w:t>同时利用过去的视点位置和视频内容特征来预测接下来</w:t>
      </w:r>
      <w:r w:rsidR="00EE035F" w:rsidRPr="00EE035F">
        <w:rPr>
          <w:rFonts w:hint="eastAsia"/>
        </w:rPr>
        <w:t>n</w:t>
      </w:r>
      <w:r w:rsidR="00EE035F" w:rsidRPr="00EE035F">
        <w:rPr>
          <w:rFonts w:hint="eastAsia"/>
        </w:rPr>
        <w:t>帧中的视口轨迹或基于</w:t>
      </w:r>
      <w:r w:rsidR="00EE035F" w:rsidRPr="00EE035F">
        <w:rPr>
          <w:rFonts w:hint="eastAsia"/>
        </w:rPr>
        <w:t>tile</w:t>
      </w:r>
      <w:r w:rsidR="00EE035F" w:rsidRPr="00EE035F">
        <w:rPr>
          <w:rFonts w:hint="eastAsia"/>
        </w:rPr>
        <w:t>的观看概率</w:t>
      </w:r>
      <w:r w:rsidR="00EE035F">
        <w:rPr>
          <w:rFonts w:hint="eastAsia"/>
        </w:rPr>
        <w:t>。</w:t>
      </w:r>
      <w:r>
        <w:rPr>
          <w:rFonts w:hint="eastAsia"/>
        </w:rPr>
        <w:t>文献</w:t>
      </w:r>
      <w:r>
        <w:t>[</w:t>
      </w:r>
      <w:r w:rsidR="00003199">
        <w:t>20</w:t>
      </w:r>
      <w:r>
        <w:t>]</w:t>
      </w:r>
      <w:r>
        <w:rPr>
          <w:rFonts w:hint="eastAsia"/>
        </w:rPr>
        <w:t>提出了两种深度增强学习模型：首先使用一个仅基于视觉特征来估计视频中每帧热图的离线模型，然后使用一个在线模型，根据过去观察到的头部移动位置以及离线模型得到的热图来预测头部运动。</w:t>
      </w:r>
      <w:r w:rsidR="00EE035F">
        <w:rPr>
          <w:rFonts w:hint="eastAsia"/>
        </w:rPr>
        <w:t>文献</w:t>
      </w:r>
      <w:r w:rsidR="00EE035F">
        <w:t>[</w:t>
      </w:r>
      <w:r w:rsidR="00EE035F">
        <w:rPr>
          <w:rFonts w:hint="eastAsia"/>
        </w:rPr>
        <w:t>21</w:t>
      </w:r>
      <w:r w:rsidR="00EE035F">
        <w:t>]</w:t>
      </w:r>
      <w:r w:rsidR="00EE035F" w:rsidRPr="00160DB0">
        <w:rPr>
          <w:rFonts w:hint="eastAsia"/>
        </w:rPr>
        <w:t>使用</w:t>
      </w:r>
      <w:r w:rsidR="00EE035F">
        <w:rPr>
          <w:rFonts w:hint="eastAsia"/>
        </w:rPr>
        <w:t>C</w:t>
      </w:r>
      <w:r w:rsidR="00EE035F">
        <w:t>NN</w:t>
      </w:r>
      <w:r w:rsidR="00EE035F" w:rsidRPr="00160DB0">
        <w:rPr>
          <w:rFonts w:hint="eastAsia"/>
        </w:rPr>
        <w:t>开发了一个视口预测模型，</w:t>
      </w:r>
      <w:r w:rsidR="00EE035F">
        <w:rPr>
          <w:rFonts w:hint="eastAsia"/>
        </w:rPr>
        <w:t>模型</w:t>
      </w:r>
      <w:r w:rsidR="00EE035F" w:rsidRPr="00160DB0">
        <w:rPr>
          <w:rFonts w:hint="eastAsia"/>
        </w:rPr>
        <w:t>删除了池化层，并添加了更多的卷积层以增强非线性拟合能力</w:t>
      </w:r>
      <w:r w:rsidR="00EE035F">
        <w:rPr>
          <w:rFonts w:hint="eastAsia"/>
        </w:rPr>
        <w:t>。</w:t>
      </w:r>
    </w:p>
    <w:p w:rsidR="008D7DA8" w:rsidRDefault="00EE035F" w:rsidP="008D7DA8">
      <w:pPr>
        <w:ind w:firstLine="480"/>
      </w:pPr>
      <w:ins w:id="267" w:author="18771030236@163.com" w:date="2020-02-21T14:52:00Z">
        <w:r>
          <w:rPr>
            <w:rFonts w:hint="eastAsia"/>
          </w:rPr>
          <w:t>在处理长时间</w:t>
        </w:r>
      </w:ins>
      <w:ins w:id="268" w:author="18771030236@163.com" w:date="2020-02-21T14:53:00Z">
        <w:r>
          <w:rPr>
            <w:rFonts w:hint="eastAsia"/>
          </w:rPr>
          <w:t>内数据关系时</w:t>
        </w:r>
      </w:ins>
      <w:del w:id="269" w:author="18771030236@163.com" w:date="2020-02-21T14:53:00Z">
        <w:r w:rsidR="008D7DA8" w:rsidDel="00EE035F">
          <w:rPr>
            <w:rFonts w:hint="eastAsia"/>
          </w:rPr>
          <w:delText>在时间序列预测场景中</w:delText>
        </w:r>
      </w:del>
      <w:r w:rsidR="008D7DA8">
        <w:rPr>
          <w:rFonts w:hint="eastAsia"/>
        </w:rPr>
        <w:t>常被使用的</w:t>
      </w:r>
      <w:r w:rsidR="0076214A">
        <w:rPr>
          <w:rFonts w:hint="eastAsia"/>
        </w:rPr>
        <w:t>L</w:t>
      </w:r>
      <w:r w:rsidR="0076214A">
        <w:t>STM</w:t>
      </w:r>
      <w:r w:rsidR="0076214A">
        <w:rPr>
          <w:rFonts w:hint="eastAsia"/>
        </w:rPr>
        <w:t>（</w:t>
      </w:r>
      <w:r w:rsidR="008D7DA8">
        <w:t>Long-Short Term Memory,</w:t>
      </w:r>
      <w:r w:rsidR="0076214A">
        <w:t xml:space="preserve"> </w:t>
      </w:r>
      <w:r w:rsidR="0076214A">
        <w:rPr>
          <w:rFonts w:hint="eastAsia"/>
        </w:rPr>
        <w:t>长短期记忆）模型</w:t>
      </w:r>
      <w:r w:rsidR="008D7DA8">
        <w:rPr>
          <w:rFonts w:hint="eastAsia"/>
        </w:rPr>
        <w:t>也被逐渐应用在视口预测中。</w:t>
      </w:r>
      <w:del w:id="270" w:author="18771030236@163.com" w:date="2020-02-21T14:53:00Z">
        <w:r w:rsidR="008D7DA8" w:rsidDel="00EE035F">
          <w:rPr>
            <w:rFonts w:hint="eastAsia"/>
          </w:rPr>
          <w:delText>LSTM</w:delText>
        </w:r>
        <w:r w:rsidR="008D7DA8" w:rsidDel="00EE035F">
          <w:rPr>
            <w:rFonts w:hint="eastAsia"/>
          </w:rPr>
          <w:delText>是</w:delText>
        </w:r>
        <w:r w:rsidR="005C729B" w:rsidDel="00EE035F">
          <w:rPr>
            <w:rFonts w:hint="eastAsia"/>
          </w:rPr>
          <w:delText>R</w:delText>
        </w:r>
        <w:r w:rsidR="005C729B" w:rsidDel="00EE035F">
          <w:delText>NN</w:delText>
        </w:r>
        <w:r w:rsidR="005C729B" w:rsidDel="00EE035F">
          <w:rPr>
            <w:rFonts w:hint="eastAsia"/>
          </w:rPr>
          <w:delText>（</w:delText>
        </w:r>
        <w:r w:rsidR="008D7DA8" w:rsidDel="00EE035F">
          <w:delText xml:space="preserve">Recurrent Neural Networks, </w:delText>
        </w:r>
        <w:r w:rsidR="005C729B" w:rsidDel="00EE035F">
          <w:rPr>
            <w:rFonts w:hint="eastAsia"/>
          </w:rPr>
          <w:delText>循环神经网络）</w:delText>
        </w:r>
        <w:r w:rsidR="000D1CB2" w:rsidDel="00EE035F">
          <w:rPr>
            <w:rFonts w:hint="eastAsia"/>
          </w:rPr>
          <w:delText>的改进模型</w:delText>
        </w:r>
        <w:r w:rsidR="008D7DA8" w:rsidDel="00EE035F">
          <w:rPr>
            <w:rFonts w:hint="eastAsia"/>
          </w:rPr>
          <w:delText>，</w:delText>
        </w:r>
        <w:r w:rsidR="000D1CB2" w:rsidDel="00EE035F">
          <w:rPr>
            <w:rFonts w:hint="eastAsia"/>
          </w:rPr>
          <w:delText>用于</w:delText>
        </w:r>
        <w:r w:rsidR="008D7DA8" w:rsidDel="00EE035F">
          <w:rPr>
            <w:rFonts w:hint="eastAsia"/>
          </w:rPr>
          <w:delText>解决</w:delText>
        </w:r>
        <w:r w:rsidR="008D7DA8" w:rsidDel="00EE035F">
          <w:delText>RNN</w:delText>
        </w:r>
        <w:r w:rsidR="000D1CB2" w:rsidDel="00EE035F">
          <w:rPr>
            <w:rFonts w:hint="eastAsia"/>
          </w:rPr>
          <w:delText>在处理长序列时存在的问题</w:delText>
        </w:r>
        <w:r w:rsidR="008D7DA8" w:rsidDel="00EE035F">
          <w:rPr>
            <w:rFonts w:hint="eastAsia"/>
          </w:rPr>
          <w:delText>;</w:delText>
        </w:r>
      </w:del>
      <w:r w:rsidR="008D7DA8">
        <w:rPr>
          <w:rFonts w:hint="eastAsia"/>
        </w:rPr>
        <w:t>文献</w:t>
      </w:r>
      <w:r w:rsidR="008D7DA8">
        <w:t>[2</w:t>
      </w:r>
      <w:r w:rsidR="00003199">
        <w:t>2</w:t>
      </w:r>
      <w:r w:rsidR="008D7DA8">
        <w:t>]</w:t>
      </w:r>
      <w:r w:rsidR="008D7DA8" w:rsidRPr="00542D51">
        <w:rPr>
          <w:rFonts w:hint="eastAsia"/>
        </w:rPr>
        <w:t>使用</w:t>
      </w:r>
      <w:r w:rsidR="008D7DA8" w:rsidRPr="00542D51">
        <w:rPr>
          <w:rFonts w:hint="eastAsia"/>
        </w:rPr>
        <w:t>LSTM</w:t>
      </w:r>
      <w:r w:rsidR="008D7DA8" w:rsidRPr="00542D51">
        <w:rPr>
          <w:rFonts w:hint="eastAsia"/>
        </w:rPr>
        <w:t>编码</w:t>
      </w:r>
      <w:r w:rsidR="005C729B">
        <w:rPr>
          <w:rFonts w:hint="eastAsia"/>
        </w:rPr>
        <w:t>视口区域</w:t>
      </w:r>
      <w:r w:rsidR="008D7DA8" w:rsidRPr="00542D51">
        <w:rPr>
          <w:rFonts w:hint="eastAsia"/>
        </w:rPr>
        <w:t>扫描路径的历史记录，并将隐藏状态特征与视觉特征结合起来进行</w:t>
      </w:r>
      <w:r w:rsidR="005C729B">
        <w:rPr>
          <w:rFonts w:hint="eastAsia"/>
        </w:rPr>
        <w:t>未来</w:t>
      </w:r>
      <w:r w:rsidR="008D7DA8" w:rsidRPr="00542D51">
        <w:rPr>
          <w:rFonts w:hint="eastAsia"/>
        </w:rPr>
        <w:t>1</w:t>
      </w:r>
      <w:r w:rsidR="008D7DA8" w:rsidRPr="00542D51">
        <w:rPr>
          <w:rFonts w:hint="eastAsia"/>
        </w:rPr>
        <w:t>秒的预测</w:t>
      </w:r>
      <w:r w:rsidR="005C729B">
        <w:rPr>
          <w:rFonts w:hint="eastAsia"/>
        </w:rPr>
        <w:t>，结果表明基于</w:t>
      </w:r>
      <w:r w:rsidR="005C729B">
        <w:rPr>
          <w:rFonts w:hint="eastAsia"/>
        </w:rPr>
        <w:t>L</w:t>
      </w:r>
      <w:r w:rsidR="005C729B">
        <w:t>STM</w:t>
      </w:r>
      <w:r w:rsidR="005C729B">
        <w:rPr>
          <w:rFonts w:hint="eastAsia"/>
        </w:rPr>
        <w:t>模型的预测</w:t>
      </w:r>
      <w:r w:rsidR="008D7DA8" w:rsidRPr="00542D51">
        <w:rPr>
          <w:rFonts w:hint="eastAsia"/>
        </w:rPr>
        <w:t>优于几种基准方案。</w:t>
      </w:r>
    </w:p>
    <w:p w:rsidR="008D7DA8" w:rsidRDefault="008D7DA8" w:rsidP="00003199">
      <w:pPr>
        <w:pStyle w:val="aa"/>
        <w:spacing w:before="163" w:after="163"/>
      </w:pPr>
      <w:bookmarkStart w:id="271" w:name="_Toc33123542"/>
      <w:r>
        <w:rPr>
          <w:rFonts w:hint="eastAsia"/>
        </w:rPr>
        <w:t>1</w:t>
      </w:r>
      <w:r>
        <w:t xml:space="preserve">.2.2  </w:t>
      </w:r>
      <w:r w:rsidRPr="00193488">
        <w:rPr>
          <w:rFonts w:hint="eastAsia"/>
        </w:rPr>
        <w:t>LTE</w:t>
      </w:r>
      <w:r w:rsidRPr="00193488">
        <w:rPr>
          <w:rFonts w:hint="eastAsia"/>
        </w:rPr>
        <w:t>资源调度算法研究现状</w:t>
      </w:r>
      <w:bookmarkEnd w:id="271"/>
    </w:p>
    <w:p w:rsidR="008D7DA8" w:rsidRDefault="00500D25" w:rsidP="00500D25">
      <w:pPr>
        <w:ind w:firstLine="480"/>
      </w:pPr>
      <w:ins w:id="272" w:author="18771030236@163.com" w:date="2020-02-21T14:55:00Z">
        <w:r>
          <w:rPr>
            <w:rFonts w:hint="eastAsia"/>
          </w:rPr>
          <w:t>如果在</w:t>
        </w:r>
      </w:ins>
      <w:ins w:id="273" w:author="18771030236@163.com" w:date="2020-02-21T14:56:00Z">
        <w:r>
          <w:rPr>
            <w:rFonts w:hint="eastAsia"/>
          </w:rPr>
          <w:t>现有</w:t>
        </w:r>
      </w:ins>
      <w:ins w:id="274" w:author="18771030236@163.com" w:date="2020-02-21T14:55:00Z">
        <w:r>
          <w:rPr>
            <w:rFonts w:hint="eastAsia"/>
          </w:rPr>
          <w:t>的无线网络中</w:t>
        </w:r>
      </w:ins>
      <w:ins w:id="275" w:author="18771030236@163.com" w:date="2020-02-21T14:56:00Z">
        <w:r>
          <w:rPr>
            <w:rFonts w:hint="eastAsia"/>
          </w:rPr>
          <w:t>通过有效的资源调度</w:t>
        </w:r>
      </w:ins>
      <w:ins w:id="276" w:author="18771030236@163.com" w:date="2020-02-21T14:57:00Z">
        <w:r>
          <w:rPr>
            <w:rFonts w:hint="eastAsia"/>
          </w:rPr>
          <w:t>来</w:t>
        </w:r>
      </w:ins>
      <w:del w:id="277" w:author="18771030236@163.com" w:date="2020-02-21T14:57:00Z">
        <w:r w:rsidR="008D7DA8" w:rsidDel="00500D25">
          <w:rPr>
            <w:rFonts w:hint="eastAsia"/>
          </w:rPr>
          <w:delText>为了</w:delText>
        </w:r>
      </w:del>
      <w:r w:rsidR="008D7DA8">
        <w:rPr>
          <w:rFonts w:hint="eastAsia"/>
        </w:rPr>
        <w:t>满足</w:t>
      </w:r>
      <w:del w:id="278" w:author="18771030236@163.com" w:date="2020-02-21T14:58:00Z">
        <w:r w:rsidR="008D7DA8" w:rsidDel="00500D25">
          <w:rPr>
            <w:rFonts w:hint="eastAsia"/>
          </w:rPr>
          <w:delText>无线网络中</w:delText>
        </w:r>
      </w:del>
      <w:r w:rsidR="008D7DA8">
        <w:rPr>
          <w:rFonts w:hint="eastAsia"/>
        </w:rPr>
        <w:t>多用户不同业务的服务质量需求</w:t>
      </w:r>
      <w:ins w:id="279" w:author="18771030236@163.com" w:date="2020-02-21T14:58:00Z">
        <w:r>
          <w:rPr>
            <w:rFonts w:hint="eastAsia"/>
          </w:rPr>
          <w:t>也一直是学术人员的重点关注领域</w:t>
        </w:r>
      </w:ins>
      <w:ins w:id="280" w:author="18771030236@163.com" w:date="2020-02-21T15:00:00Z">
        <w:r>
          <w:rPr>
            <w:rFonts w:hint="eastAsia"/>
          </w:rPr>
          <w:t>，</w:t>
        </w:r>
      </w:ins>
      <w:del w:id="281" w:author="18771030236@163.com" w:date="2020-02-21T14:58:00Z">
        <w:r w:rsidR="008D7DA8" w:rsidDel="00500D25">
          <w:rPr>
            <w:rFonts w:hint="eastAsia"/>
          </w:rPr>
          <w:delText>，如何对有限的无线带宽资源进行有效的资源调度一直是学术人员的研究方向。</w:delText>
        </w:r>
      </w:del>
      <w:r w:rsidR="00003199">
        <w:rPr>
          <w:rFonts w:hint="eastAsia"/>
        </w:rPr>
        <w:t>本文主要聚焦于</w:t>
      </w:r>
      <w:r w:rsidR="00003199">
        <w:rPr>
          <w:rFonts w:hint="eastAsia"/>
        </w:rPr>
        <w:t>L</w:t>
      </w:r>
      <w:r w:rsidR="00003199">
        <w:t>TE</w:t>
      </w:r>
      <w:r w:rsidR="00003199">
        <w:rPr>
          <w:rFonts w:hint="eastAsia"/>
        </w:rPr>
        <w:t>系统中下行链路的资源调度问题</w:t>
      </w:r>
      <w:del w:id="282" w:author="18771030236@163.com" w:date="2020-02-21T15:00:00Z">
        <w:r w:rsidR="00003199" w:rsidDel="00500D25">
          <w:rPr>
            <w:rFonts w:hint="eastAsia"/>
          </w:rPr>
          <w:delText>，所以下文只介绍了下行调度的相关研究</w:delText>
        </w:r>
      </w:del>
      <w:r w:rsidR="00003199">
        <w:rPr>
          <w:rFonts w:hint="eastAsia"/>
        </w:rPr>
        <w:t>。</w:t>
      </w:r>
    </w:p>
    <w:p w:rsidR="008D7DA8" w:rsidRDefault="00003199" w:rsidP="00016594">
      <w:pPr>
        <w:ind w:firstLine="480"/>
      </w:pPr>
      <w:r>
        <w:rPr>
          <w:rFonts w:hint="eastAsia"/>
        </w:rPr>
        <w:t>资源调度</w:t>
      </w:r>
      <w:ins w:id="283" w:author="18771030236@163.com" w:date="2020-02-21T15:02:00Z">
        <w:r w:rsidR="00500D25">
          <w:rPr>
            <w:rFonts w:hint="eastAsia"/>
          </w:rPr>
          <w:t>领域</w:t>
        </w:r>
      </w:ins>
      <w:del w:id="284" w:author="18771030236@163.com" w:date="2020-02-21T15:01:00Z">
        <w:r w:rsidDel="00500D25">
          <w:rPr>
            <w:rFonts w:hint="eastAsia"/>
          </w:rPr>
          <w:delText>算法</w:delText>
        </w:r>
      </w:del>
      <w:r>
        <w:rPr>
          <w:rFonts w:hint="eastAsia"/>
        </w:rPr>
        <w:t>的</w:t>
      </w:r>
      <w:ins w:id="285" w:author="18771030236@163.com" w:date="2020-02-21T15:01:00Z">
        <w:r w:rsidR="00500D25">
          <w:rPr>
            <w:rFonts w:hint="eastAsia"/>
          </w:rPr>
          <w:t>相关</w:t>
        </w:r>
      </w:ins>
      <w:r>
        <w:rPr>
          <w:rFonts w:hint="eastAsia"/>
        </w:rPr>
        <w:t>研究</w:t>
      </w:r>
      <w:ins w:id="286" w:author="18771030236@163.com" w:date="2020-02-21T15:03:00Z">
        <w:r w:rsidR="00500D25">
          <w:rPr>
            <w:rFonts w:hint="eastAsia"/>
          </w:rPr>
          <w:t>能够</w:t>
        </w:r>
      </w:ins>
      <w:del w:id="287" w:author="18771030236@163.com" w:date="2020-02-21T15:03:00Z">
        <w:r w:rsidDel="00500D25">
          <w:rPr>
            <w:rFonts w:hint="eastAsia"/>
          </w:rPr>
          <w:delText>可以</w:delText>
        </w:r>
      </w:del>
      <w:r>
        <w:rPr>
          <w:rFonts w:hint="eastAsia"/>
        </w:rPr>
        <w:t>追溯到</w:t>
      </w:r>
      <w:ins w:id="288" w:author="18771030236@163.com" w:date="2020-02-21T15:02:00Z">
        <w:r w:rsidR="00500D25">
          <w:rPr>
            <w:rFonts w:hint="eastAsia"/>
          </w:rPr>
          <w:t>20</w:t>
        </w:r>
      </w:ins>
      <w:del w:id="289" w:author="18771030236@163.com" w:date="2020-02-21T15:02:00Z">
        <w:r w:rsidDel="00500D25">
          <w:rPr>
            <w:rFonts w:hint="eastAsia"/>
          </w:rPr>
          <w:delText>上</w:delText>
        </w:r>
      </w:del>
      <w:r>
        <w:rPr>
          <w:rFonts w:hint="eastAsia"/>
        </w:rPr>
        <w:t>世纪</w:t>
      </w:r>
      <w:r>
        <w:rPr>
          <w:rFonts w:hint="eastAsia"/>
        </w:rPr>
        <w:t>80</w:t>
      </w:r>
      <w:r>
        <w:rPr>
          <w:rFonts w:hint="eastAsia"/>
        </w:rPr>
        <w:t>年代</w:t>
      </w:r>
      <w:ins w:id="290" w:author="18771030236@163.com" w:date="2020-02-21T15:03:00Z">
        <w:r w:rsidR="00500D25">
          <w:rPr>
            <w:rFonts w:hint="eastAsia"/>
          </w:rPr>
          <w:t>左右</w:t>
        </w:r>
      </w:ins>
      <w:r>
        <w:rPr>
          <w:rFonts w:hint="eastAsia"/>
        </w:rPr>
        <w:t>，</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w:t>
      </w:r>
      <w:ins w:id="291" w:author="18771030236@163.com" w:date="2020-02-21T15:04:00Z">
        <w:r w:rsidR="00500D25">
          <w:rPr>
            <w:rFonts w:hint="eastAsia"/>
          </w:rPr>
          <w:t>了</w:t>
        </w:r>
      </w:ins>
      <w:r w:rsidR="00962CEB">
        <w:rPr>
          <w:rFonts w:hint="eastAsia"/>
        </w:rPr>
        <w:t>无线信道的传输状况，</w:t>
      </w:r>
      <w:ins w:id="292" w:author="18771030236@163.com" w:date="2020-02-21T15:04:00Z">
        <w:r w:rsidR="00500D25">
          <w:rPr>
            <w:rFonts w:hint="eastAsia"/>
          </w:rPr>
          <w:t>其中</w:t>
        </w:r>
      </w:ins>
      <w:r w:rsidR="00962CEB">
        <w:rPr>
          <w:rFonts w:hint="eastAsia"/>
        </w:rPr>
        <w:t>最为</w:t>
      </w:r>
      <w:ins w:id="293" w:author="18771030236@163.com" w:date="2020-02-21T15:04:00Z">
        <w:r w:rsidR="00500D25">
          <w:rPr>
            <w:rFonts w:hint="eastAsia"/>
          </w:rPr>
          <w:t>典型</w:t>
        </w:r>
      </w:ins>
      <w:del w:id="294" w:author="18771030236@163.com" w:date="2020-02-21T15:04:00Z">
        <w:r w:rsidR="00962CEB" w:rsidDel="00500D25">
          <w:rPr>
            <w:rFonts w:hint="eastAsia"/>
          </w:rPr>
          <w:delText>常见</w:delText>
        </w:r>
      </w:del>
      <w:r w:rsidR="00962CEB">
        <w:rPr>
          <w:rFonts w:hint="eastAsia"/>
        </w:rPr>
        <w:t>的是</w:t>
      </w:r>
      <w:r w:rsidR="00962CEB">
        <w:rPr>
          <w:rFonts w:hint="eastAsia"/>
        </w:rPr>
        <w:t>R</w:t>
      </w:r>
      <w:r w:rsidR="00962CEB">
        <w:t>R</w:t>
      </w:r>
      <w:r w:rsidR="008D7DA8">
        <w:rPr>
          <w:rFonts w:hint="eastAsia"/>
        </w:rPr>
        <w:t>算法（</w:t>
      </w:r>
      <w:r w:rsidR="008D7DA8">
        <w:t xml:space="preserve">Round Robin, </w:t>
      </w:r>
      <w:r w:rsidR="00962CEB">
        <w:rPr>
          <w:rFonts w:hint="eastAsia"/>
        </w:rPr>
        <w:t>轮询</w:t>
      </w:r>
      <w:r w:rsidR="008D7DA8">
        <w:rPr>
          <w:rFonts w:hint="eastAsia"/>
        </w:rPr>
        <w:t>）</w:t>
      </w:r>
      <w:r w:rsidR="00962CEB">
        <w:rPr>
          <w:rFonts w:hint="eastAsia"/>
        </w:rPr>
        <w:t>[</w:t>
      </w:r>
      <w:r w:rsidR="00962CEB">
        <w:t>23</w:t>
      </w:r>
      <w:r w:rsidR="004A44A7">
        <w:t>,</w:t>
      </w:r>
      <w:r w:rsidR="00962CEB">
        <w:t>24]</w:t>
      </w:r>
      <w:r w:rsidR="008D7DA8">
        <w:rPr>
          <w:rFonts w:hint="eastAsia"/>
        </w:rPr>
        <w:t>，该算法将资源轮流公平地分配给网络</w:t>
      </w:r>
      <w:r w:rsidR="008D7DA8">
        <w:rPr>
          <w:rFonts w:hint="eastAsia"/>
        </w:rPr>
        <w:lastRenderedPageBreak/>
        <w:t>中的用户，而不考虑实时变化的信道条件</w:t>
      </w:r>
      <w:r w:rsidR="00962CEB">
        <w:rPr>
          <w:rFonts w:hint="eastAsia"/>
        </w:rPr>
        <w:t>，</w:t>
      </w:r>
      <w:r w:rsidR="00962CEB">
        <w:rPr>
          <w:rFonts w:hint="eastAsia"/>
        </w:rPr>
        <w:t>R</w:t>
      </w:r>
      <w:r w:rsidR="00962CEB">
        <w:t>R</w:t>
      </w:r>
      <w:r w:rsidR="00962CEB">
        <w:rPr>
          <w:rFonts w:hint="eastAsia"/>
        </w:rPr>
        <w:t>算法</w:t>
      </w:r>
      <w:r w:rsidR="00B7651B">
        <w:rPr>
          <w:rFonts w:hint="eastAsia"/>
        </w:rPr>
        <w:t>可以给与用户平等的调度机会</w:t>
      </w:r>
      <w:r w:rsidR="00962CEB">
        <w:rPr>
          <w:rFonts w:hint="eastAsia"/>
        </w:rPr>
        <w:t>，但</w:t>
      </w:r>
      <w:r w:rsidR="00B7651B">
        <w:rPr>
          <w:rFonts w:hint="eastAsia"/>
        </w:rPr>
        <w:t>带宽</w:t>
      </w:r>
      <w:r w:rsidR="00962CEB">
        <w:rPr>
          <w:rFonts w:hint="eastAsia"/>
        </w:rPr>
        <w:t>利用率</w:t>
      </w:r>
      <w:r w:rsidR="00B7651B">
        <w:rPr>
          <w:rFonts w:hint="eastAsia"/>
        </w:rPr>
        <w:t>低</w:t>
      </w:r>
      <w:r w:rsidR="00962CEB">
        <w:rPr>
          <w:rFonts w:hint="eastAsia"/>
        </w:rPr>
        <w:t>，</w:t>
      </w:r>
      <w:r w:rsidR="00372817">
        <w:rPr>
          <w:rFonts w:hint="eastAsia"/>
        </w:rPr>
        <w:t>导致</w:t>
      </w:r>
      <w:r w:rsidR="00962CEB">
        <w:rPr>
          <w:rFonts w:hint="eastAsia"/>
        </w:rPr>
        <w:t>系统吞吐量较小</w:t>
      </w:r>
      <w:r w:rsidR="008D7DA8">
        <w:rPr>
          <w:rFonts w:hint="eastAsia"/>
        </w:rPr>
        <w:t>；</w:t>
      </w:r>
      <w:r w:rsidR="00B7651B">
        <w:rPr>
          <w:rFonts w:hint="eastAsia"/>
        </w:rPr>
        <w:t>与</w:t>
      </w:r>
      <w:r w:rsidR="00B7651B">
        <w:rPr>
          <w:rFonts w:hint="eastAsia"/>
        </w:rPr>
        <w:t>R</w:t>
      </w:r>
      <w:r w:rsidR="00B7651B">
        <w:t>R</w:t>
      </w:r>
      <w:r w:rsidR="00B7651B">
        <w:rPr>
          <w:rFonts w:hint="eastAsia"/>
        </w:rPr>
        <w:t>算法形成对比的</w:t>
      </w:r>
      <w:r w:rsidR="00962CEB">
        <w:t>Max C/I</w:t>
      </w:r>
      <w:r w:rsidR="008D7DA8">
        <w:rPr>
          <w:rFonts w:hint="eastAsia"/>
        </w:rPr>
        <w:t>（</w:t>
      </w:r>
      <w:r w:rsidR="008D7DA8">
        <w:t>Maximum Carrier to Interference,</w:t>
      </w:r>
      <w:r w:rsidR="00962CEB">
        <w:t xml:space="preserve"> </w:t>
      </w:r>
      <w:r w:rsidR="00962CEB">
        <w:rPr>
          <w:rFonts w:hint="eastAsia"/>
        </w:rPr>
        <w:t>最大载干比算法</w:t>
      </w:r>
      <w:r w:rsidR="008D7DA8">
        <w:rPr>
          <w:rFonts w:hint="eastAsia"/>
        </w:rPr>
        <w:t>）</w:t>
      </w:r>
      <w:r w:rsidR="008D7DA8">
        <w:t>[</w:t>
      </w:r>
      <w:r w:rsidR="00372817">
        <w:rPr>
          <w:rFonts w:hint="eastAsia"/>
        </w:rPr>
        <w:t>25</w:t>
      </w:r>
      <w:r w:rsidR="004A44A7">
        <w:t>,</w:t>
      </w:r>
      <w:r w:rsidR="00372817">
        <w:rPr>
          <w:rFonts w:hint="eastAsia"/>
        </w:rPr>
        <w:t>26</w:t>
      </w:r>
      <w:r w:rsidR="008D7DA8">
        <w:t>]</w:t>
      </w:r>
      <w:r w:rsidR="008D7DA8">
        <w:rPr>
          <w:rFonts w:hint="eastAsia"/>
        </w:rPr>
        <w:t>算法则是以系统吞吐量最大化为目标，只考虑用户信道条件的好坏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B7651B">
        <w:rPr>
          <w:rFonts w:hint="eastAsia"/>
        </w:rPr>
        <w:t>结合</w:t>
      </w:r>
      <w:r w:rsidR="00B7651B">
        <w:rPr>
          <w:rFonts w:hint="eastAsia"/>
        </w:rPr>
        <w:t>R</w:t>
      </w:r>
      <w:r w:rsidR="00B7651B">
        <w:t>R</w:t>
      </w:r>
      <w:r w:rsidR="00B7651B">
        <w:rPr>
          <w:rFonts w:hint="eastAsia"/>
        </w:rPr>
        <w:t>和</w:t>
      </w:r>
      <w:r w:rsidR="00B7651B">
        <w:t>Max C/I</w:t>
      </w:r>
      <w:r w:rsidR="00B7651B">
        <w:rPr>
          <w:rFonts w:hint="eastAsia"/>
        </w:rPr>
        <w:t>算法的优点</w:t>
      </w:r>
      <w:r w:rsidR="00016594">
        <w:rPr>
          <w:rFonts w:hint="eastAsia"/>
        </w:rPr>
        <w:t>学者们提出了</w:t>
      </w:r>
      <w:r w:rsidR="00016594">
        <w:rPr>
          <w:rFonts w:hint="eastAsia"/>
        </w:rPr>
        <w:t>P</w:t>
      </w:r>
      <w:r w:rsidR="00016594">
        <w:t>F</w:t>
      </w:r>
      <w:r w:rsidR="00016594">
        <w:rPr>
          <w:rFonts w:hint="eastAsia"/>
        </w:rPr>
        <w:t>算法</w:t>
      </w:r>
      <w:r w:rsidR="0069067E">
        <w:rPr>
          <w:rFonts w:hint="eastAsia"/>
        </w:rPr>
        <w:t>（</w:t>
      </w:r>
      <w:r w:rsidR="008D7DA8">
        <w:t xml:space="preserve">Proportional Fairness, </w:t>
      </w:r>
      <w:r w:rsidR="00016594">
        <w:rPr>
          <w:rFonts w:hint="eastAsia"/>
        </w:rPr>
        <w:t>比例公平</w:t>
      </w:r>
      <w:r w:rsidR="0069067E">
        <w:rPr>
          <w:rFonts w:hint="eastAsia"/>
        </w:rPr>
        <w:t>）</w:t>
      </w:r>
      <w:del w:id="295" w:author="18771030236@163.com" w:date="2020-02-21T15:06:00Z">
        <w:r w:rsidR="008D7DA8" w:rsidDel="00483A0D">
          <w:rPr>
            <w:rFonts w:hint="eastAsia"/>
          </w:rPr>
          <w:delText>，是</w:delText>
        </w:r>
        <w:r w:rsidR="00016594" w:rsidDel="00483A0D">
          <w:rPr>
            <w:rFonts w:hint="eastAsia"/>
          </w:rPr>
          <w:delText>目前</w:delText>
        </w:r>
        <w:r w:rsidR="00016594" w:rsidDel="00483A0D">
          <w:rPr>
            <w:rFonts w:hint="eastAsia"/>
          </w:rPr>
          <w:delText>L</w:delText>
        </w:r>
        <w:r w:rsidR="00016594" w:rsidDel="00483A0D">
          <w:delText>TE</w:delText>
        </w:r>
        <w:r w:rsidR="00016594" w:rsidDel="00483A0D">
          <w:rPr>
            <w:rFonts w:hint="eastAsia"/>
          </w:rPr>
          <w:delText>系统中</w:delText>
        </w:r>
        <w:r w:rsidR="008D7DA8" w:rsidDel="00483A0D">
          <w:rPr>
            <w:rFonts w:hint="eastAsia"/>
          </w:rPr>
          <w:delText>最常使用的调度算法</w:delText>
        </w:r>
      </w:del>
      <w:r w:rsidR="008D7DA8">
        <w:rPr>
          <w:rFonts w:hint="eastAsia"/>
        </w:rPr>
        <w:t>。但是</w:t>
      </w:r>
      <w:r w:rsidR="00016594">
        <w:rPr>
          <w:rFonts w:hint="eastAsia"/>
        </w:rPr>
        <w:t>上述这些</w:t>
      </w:r>
      <w:r w:rsidR="008D7DA8">
        <w:rPr>
          <w:rFonts w:hint="eastAsia"/>
        </w:rPr>
        <w:t>算法都</w:t>
      </w:r>
      <w:r w:rsidR="00EC3CDC">
        <w:rPr>
          <w:rFonts w:hint="eastAsia"/>
        </w:rPr>
        <w:t>忽略了</w:t>
      </w:r>
      <w:r w:rsidR="008D7DA8">
        <w:rPr>
          <w:rFonts w:hint="eastAsia"/>
        </w:rPr>
        <w:t>业务的</w:t>
      </w:r>
      <w:r w:rsidR="00016594">
        <w:rPr>
          <w:rFonts w:hint="eastAsia"/>
        </w:rPr>
        <w:t>Q</w:t>
      </w:r>
      <w:r w:rsidR="00016594">
        <w:t>oS</w:t>
      </w:r>
      <w:r w:rsidR="008D7DA8">
        <w:rPr>
          <w:rFonts w:hint="eastAsia"/>
        </w:rPr>
        <w:t>需求</w:t>
      </w:r>
      <w:ins w:id="296" w:author="18771030236@163.com" w:date="2020-02-21T15:07:00Z">
        <w:r w:rsidR="00483A0D">
          <w:rPr>
            <w:rFonts w:hint="eastAsia"/>
          </w:rPr>
          <w:t>导致</w:t>
        </w:r>
      </w:ins>
      <w:del w:id="297" w:author="18771030236@163.com" w:date="2020-02-21T15:07:00Z">
        <w:r w:rsidR="008D7DA8" w:rsidDel="00483A0D">
          <w:rPr>
            <w:rFonts w:hint="eastAsia"/>
          </w:rPr>
          <w:delText>，</w:delText>
        </w:r>
      </w:del>
      <w:r w:rsidR="008D7DA8">
        <w:rPr>
          <w:rFonts w:hint="eastAsia"/>
        </w:rPr>
        <w:t>在实时业务的</w:t>
      </w:r>
      <w:r w:rsidR="00016594">
        <w:rPr>
          <w:rFonts w:hint="eastAsia"/>
        </w:rPr>
        <w:t>调度</w:t>
      </w:r>
      <w:r w:rsidR="008D7DA8">
        <w:rPr>
          <w:rFonts w:hint="eastAsia"/>
        </w:rPr>
        <w:t>场景中</w:t>
      </w:r>
      <w:ins w:id="298" w:author="18771030236@163.com" w:date="2020-02-21T15:08:00Z">
        <w:r w:rsidR="00483A0D">
          <w:rPr>
            <w:rFonts w:hint="eastAsia"/>
          </w:rPr>
          <w:t>表现</w:t>
        </w:r>
      </w:ins>
      <w:del w:id="299" w:author="18771030236@163.com" w:date="2020-02-21T15:08:00Z">
        <w:r w:rsidR="008D7DA8" w:rsidDel="00483A0D">
          <w:rPr>
            <w:rFonts w:hint="eastAsia"/>
          </w:rPr>
          <w:delText>性能</w:delText>
        </w:r>
      </w:del>
      <w:r w:rsidR="008D7DA8">
        <w:rPr>
          <w:rFonts w:hint="eastAsia"/>
        </w:rPr>
        <w:t>较差。鉴于视频</w:t>
      </w:r>
      <w:r w:rsidR="00016594">
        <w:rPr>
          <w:rFonts w:hint="eastAsia"/>
        </w:rPr>
        <w:t>和语音通话这</w:t>
      </w:r>
      <w:r w:rsidR="008D7DA8">
        <w:rPr>
          <w:rFonts w:hint="eastAsia"/>
        </w:rPr>
        <w:t>类实时业务需求的增加，研究人员们又提出了一些面向实时业务的</w:t>
      </w:r>
      <w:r w:rsidR="00EC3CDC">
        <w:rPr>
          <w:rFonts w:hint="eastAsia"/>
        </w:rPr>
        <w:t>调度</w:t>
      </w:r>
      <w:r w:rsidR="008D7DA8">
        <w:rPr>
          <w:rFonts w:hint="eastAsia"/>
        </w:rPr>
        <w:t>算法，比如</w:t>
      </w:r>
      <w:r w:rsidR="00016594">
        <w:rPr>
          <w:rFonts w:hint="eastAsia"/>
        </w:rPr>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w:t>
      </w:r>
      <w:r w:rsidR="00EC3CDC">
        <w:rPr>
          <w:rFonts w:hint="eastAsia"/>
        </w:rPr>
        <w:t>截至</w:t>
      </w:r>
      <w:r w:rsidR="00016594">
        <w:rPr>
          <w:rFonts w:hint="eastAsia"/>
        </w:rPr>
        <w:t>优先</w:t>
      </w:r>
      <w:r w:rsidR="0069067E">
        <w:rPr>
          <w:rFonts w:hint="eastAsia"/>
        </w:rPr>
        <w:t>）</w:t>
      </w:r>
      <w:r w:rsidR="008D7DA8">
        <w:t>[</w:t>
      </w:r>
      <w:r w:rsidR="00EF0FF5">
        <w:rPr>
          <w:rFonts w:hint="eastAsia"/>
        </w:rPr>
        <w:t>27</w:t>
      </w:r>
      <w:r w:rsidR="008D7DA8">
        <w:t>]</w:t>
      </w:r>
      <w:r w:rsidR="008D7DA8">
        <w:rPr>
          <w:rFonts w:hint="eastAsia"/>
        </w:rPr>
        <w:t>，该算法根据每个业务的</w:t>
      </w:r>
      <w:r w:rsidR="008D7DA8">
        <w:t>QoS</w:t>
      </w:r>
      <w:r w:rsidR="008D7DA8">
        <w:rPr>
          <w:rFonts w:hint="eastAsia"/>
        </w:rPr>
        <w:t>需求中的最大时延对所有任务队列进行排序，每次优先调度截止时间最小的业务，保证了时延敏感业务的调度；</w:t>
      </w:r>
      <w:r w:rsidR="00016594">
        <w:t>MLWDF</w:t>
      </w:r>
      <w:r w:rsidR="008D7DA8">
        <w:rPr>
          <w:rFonts w:hint="eastAsia"/>
        </w:rPr>
        <w:t>算法</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8D7DA8">
        <w:t>[</w:t>
      </w:r>
      <w:r w:rsidR="00EF0FF5">
        <w:rPr>
          <w:rFonts w:hint="eastAsia"/>
        </w:rPr>
        <w:t>28</w:t>
      </w:r>
      <w:r w:rsidR="004A44A7">
        <w:t>,</w:t>
      </w:r>
      <w:r w:rsidR="00EF0FF5">
        <w:rPr>
          <w:rFonts w:hint="eastAsia"/>
        </w:rPr>
        <w:t>29</w:t>
      </w:r>
      <w:r w:rsidR="008D7DA8">
        <w:t>]</w:t>
      </w:r>
      <w:ins w:id="300" w:author="18771030236@163.com" w:date="2020-02-21T15:35:00Z">
        <w:r w:rsidR="00D133DD">
          <w:rPr>
            <w:rFonts w:hint="eastAsia"/>
          </w:rPr>
          <w:t>在</w:t>
        </w:r>
      </w:ins>
      <w:del w:id="301" w:author="18771030236@163.com" w:date="2020-02-21T15:35:00Z">
        <w:r w:rsidR="008D7DA8" w:rsidDel="00D133DD">
          <w:rPr>
            <w:rFonts w:hint="eastAsia"/>
          </w:rPr>
          <w:delText>基于</w:delText>
        </w:r>
      </w:del>
      <w:r w:rsidR="00016594">
        <w:rPr>
          <w:rFonts w:hint="eastAsia"/>
        </w:rPr>
        <w:t>P</w:t>
      </w:r>
      <w:r w:rsidR="00016594">
        <w:t>F</w:t>
      </w:r>
      <w:r w:rsidR="008D7DA8">
        <w:rPr>
          <w:rFonts w:hint="eastAsia"/>
        </w:rPr>
        <w:t>算法</w:t>
      </w:r>
      <w:ins w:id="302" w:author="18771030236@163.com" w:date="2020-02-21T15:35:00Z">
        <w:r w:rsidR="00D133DD">
          <w:rPr>
            <w:rFonts w:hint="eastAsia"/>
          </w:rPr>
          <w:t>的基础上同时</w:t>
        </w:r>
      </w:ins>
      <w:del w:id="303" w:author="18771030236@163.com" w:date="2020-02-21T15:35:00Z">
        <w:r w:rsidR="008D7DA8" w:rsidDel="00D133DD">
          <w:rPr>
            <w:rFonts w:hint="eastAsia"/>
          </w:rPr>
          <w:delText>，综合</w:delText>
        </w:r>
      </w:del>
      <w:ins w:id="304" w:author="18771030236@163.com" w:date="2020-02-21T15:37:00Z">
        <w:r w:rsidR="00D133DD">
          <w:rPr>
            <w:rFonts w:hint="eastAsia"/>
          </w:rPr>
          <w:t>衡量</w:t>
        </w:r>
      </w:ins>
      <w:del w:id="305" w:author="18771030236@163.com" w:date="2020-02-21T15:37:00Z">
        <w:r w:rsidR="008D7DA8" w:rsidDel="00D133DD">
          <w:rPr>
            <w:rFonts w:hint="eastAsia"/>
          </w:rPr>
          <w:delText>考虑</w:delText>
        </w:r>
      </w:del>
      <w:r w:rsidR="008D7DA8">
        <w:rPr>
          <w:rFonts w:hint="eastAsia"/>
        </w:rPr>
        <w:t>了分组数据的</w:t>
      </w:r>
      <w:del w:id="306" w:author="18771030236@163.com" w:date="2020-02-21T15:36:00Z">
        <w:r w:rsidR="008D7DA8" w:rsidDel="00D133DD">
          <w:rPr>
            <w:rFonts w:hint="eastAsia"/>
          </w:rPr>
          <w:delText>丢弃</w:delText>
        </w:r>
      </w:del>
      <w:r w:rsidR="008D7DA8">
        <w:rPr>
          <w:rFonts w:hint="eastAsia"/>
        </w:rPr>
        <w:t>时延</w:t>
      </w:r>
      <w:ins w:id="307" w:author="18771030236@163.com" w:date="2020-02-21T15:36:00Z">
        <w:r w:rsidR="00D133DD">
          <w:rPr>
            <w:rFonts w:hint="eastAsia"/>
          </w:rPr>
          <w:t>阈值</w:t>
        </w:r>
      </w:ins>
      <w:r w:rsidR="008D7DA8">
        <w:rPr>
          <w:rFonts w:hint="eastAsia"/>
        </w:rPr>
        <w:t>和信</w:t>
      </w:r>
      <w:ins w:id="308" w:author="18771030236@163.com" w:date="2020-02-21T15:37:00Z">
        <w:r w:rsidR="00D133DD">
          <w:rPr>
            <w:rFonts w:hint="eastAsia"/>
          </w:rPr>
          <w:t>道</w:t>
        </w:r>
      </w:ins>
      <w:del w:id="309" w:author="18771030236@163.com" w:date="2020-02-21T15:37:00Z">
        <w:r w:rsidR="008D7DA8" w:rsidDel="00D133DD">
          <w:rPr>
            <w:rFonts w:hint="eastAsia"/>
          </w:rPr>
          <w:delText>息</w:delText>
        </w:r>
      </w:del>
      <w:del w:id="310" w:author="18771030236@163.com" w:date="2020-02-21T15:36:00Z">
        <w:r w:rsidR="008D7DA8" w:rsidDel="00D133DD">
          <w:rPr>
            <w:rFonts w:hint="eastAsia"/>
          </w:rPr>
          <w:delText>质量</w:delText>
        </w:r>
      </w:del>
      <w:r w:rsidR="008D7DA8">
        <w:rPr>
          <w:rFonts w:hint="eastAsia"/>
        </w:rPr>
        <w:t>条件</w:t>
      </w:r>
      <w:ins w:id="311" w:author="18771030236@163.com" w:date="2020-02-21T15:37:00Z">
        <w:r w:rsidR="00D133DD">
          <w:rPr>
            <w:rFonts w:hint="eastAsia"/>
          </w:rPr>
          <w:t>两方面的信息</w:t>
        </w:r>
      </w:ins>
      <w:r w:rsidR="008D7DA8">
        <w:rPr>
          <w:rFonts w:hint="eastAsia"/>
        </w:rPr>
        <w:t>，可以在系统吞吐量和实时业务丢包率之间取得较好的平衡。</w:t>
      </w:r>
    </w:p>
    <w:p w:rsidR="008D7DA8" w:rsidRDefault="00D133DD" w:rsidP="008D7DA8">
      <w:pPr>
        <w:ind w:firstLine="480"/>
      </w:pPr>
      <w:ins w:id="312" w:author="18771030236@163.com" w:date="2020-02-21T15:37:00Z">
        <w:r>
          <w:rPr>
            <w:rFonts w:hint="eastAsia"/>
          </w:rPr>
          <w:t>由于</w:t>
        </w:r>
      </w:ins>
      <w:ins w:id="313" w:author="18771030236@163.com" w:date="2020-02-21T15:38:00Z">
        <w:r>
          <w:rPr>
            <w:rFonts w:hint="eastAsia"/>
          </w:rPr>
          <w:t>经典算法性能的局限性</w:t>
        </w:r>
      </w:ins>
      <w:del w:id="314" w:author="18771030236@163.com" w:date="2020-02-21T15:38:00Z">
        <w:r w:rsidR="008D7DA8" w:rsidDel="00D133DD">
          <w:rPr>
            <w:rFonts w:hint="eastAsia"/>
          </w:rPr>
          <w:delText>在这些经典的调度算法的基础之上，</w:delText>
        </w:r>
      </w:del>
      <w:r w:rsidR="008D7DA8">
        <w:rPr>
          <w:rFonts w:hint="eastAsia"/>
        </w:rPr>
        <w:t>大量改进的优良算法也被陆续提出。基于</w:t>
      </w:r>
      <w:r w:rsidR="008D7DA8">
        <w:t>PF</w:t>
      </w:r>
      <w:r w:rsidR="008D7DA8">
        <w:rPr>
          <w:rFonts w:hint="eastAsia"/>
        </w:rPr>
        <w:t>算法，文献</w:t>
      </w:r>
      <w:r w:rsidR="008D7DA8">
        <w:t>[</w:t>
      </w:r>
      <w:r w:rsidR="00A70931">
        <w:rPr>
          <w:rFonts w:hint="eastAsia"/>
        </w:rPr>
        <w:t>30</w:t>
      </w:r>
      <w:r w:rsidR="008D7DA8">
        <w:t>]</w:t>
      </w:r>
      <w:r w:rsidR="008D7DA8">
        <w:rPr>
          <w:rFonts w:hint="eastAsia"/>
        </w:rPr>
        <w:t>对非实时业务和实时业务进行了区分，对于实时业务，改进的算法考虑了其时延特性，保证了时延较为敏感的业务可以优先被分配资源得以调度；文献</w:t>
      </w:r>
      <w:r w:rsidR="008D7DA8">
        <w:rPr>
          <w:rFonts w:hint="eastAsia"/>
        </w:rPr>
        <w:t>[</w:t>
      </w:r>
      <w:r w:rsidR="00A70931">
        <w:rPr>
          <w:rFonts w:hint="eastAsia"/>
        </w:rPr>
        <w:t>31</w:t>
      </w:r>
      <w:r w:rsidR="008D7DA8">
        <w:t>]</w:t>
      </w:r>
      <w:ins w:id="315" w:author="18771030236@163.com" w:date="2020-02-21T15:40:00Z">
        <w:r>
          <w:rPr>
            <w:rFonts w:hint="eastAsia"/>
          </w:rPr>
          <w:t>分析了</w:t>
        </w:r>
      </w:ins>
      <w:del w:id="316" w:author="18771030236@163.com" w:date="2020-02-21T15:39:00Z">
        <w:r w:rsidR="008D7DA8" w:rsidDel="00D133DD">
          <w:rPr>
            <w:rFonts w:hint="eastAsia"/>
          </w:rPr>
          <w:delText>对</w:delText>
        </w:r>
      </w:del>
      <w:r w:rsidR="008D7DA8">
        <w:rPr>
          <w:rFonts w:hint="eastAsia"/>
        </w:rPr>
        <w:t>两种业务的调度算法</w:t>
      </w:r>
      <w:ins w:id="317" w:author="18771030236@163.com" w:date="2020-02-21T15:40:00Z">
        <w:r>
          <w:rPr>
            <w:rFonts w:hint="eastAsia"/>
          </w:rPr>
          <w:t>后</w:t>
        </w:r>
      </w:ins>
      <w:ins w:id="318" w:author="18771030236@163.com" w:date="2020-02-21T15:41:00Z">
        <w:r>
          <w:rPr>
            <w:rFonts w:hint="eastAsia"/>
          </w:rPr>
          <w:t>改进了</w:t>
        </w:r>
      </w:ins>
      <w:ins w:id="319" w:author="18771030236@163.com" w:date="2020-02-21T15:42:00Z">
        <w:r>
          <w:rPr>
            <w:rFonts w:hint="eastAsia"/>
          </w:rPr>
          <w:t>实时业务的优先级计算方式。</w:t>
        </w:r>
      </w:ins>
      <w:del w:id="320" w:author="18771030236@163.com" w:date="2020-02-21T15:40:00Z">
        <w:r w:rsidR="008D7DA8" w:rsidDel="00D133DD">
          <w:rPr>
            <w:rFonts w:hint="eastAsia"/>
          </w:rPr>
          <w:delText>均进行了研究，提出了一种</w:delText>
        </w:r>
      </w:del>
      <w:del w:id="321" w:author="18771030236@163.com" w:date="2020-02-21T15:42:00Z">
        <w:r w:rsidR="008D7DA8" w:rsidDel="00D133DD">
          <w:rPr>
            <w:rFonts w:hint="eastAsia"/>
          </w:rPr>
          <w:delText>改进的时延优先级函数</w:delText>
        </w:r>
        <w:r w:rsidR="0069067E" w:rsidDel="00D133DD">
          <w:rPr>
            <w:rFonts w:hint="eastAsia"/>
          </w:rPr>
          <w:delText>。</w:delText>
        </w:r>
      </w:del>
    </w:p>
    <w:p w:rsidR="008D7DA8" w:rsidRDefault="008D7DA8" w:rsidP="008D7DA8">
      <w:pPr>
        <w:ind w:firstLine="480"/>
      </w:pPr>
      <w:r>
        <w:rPr>
          <w:rFonts w:hint="eastAsia"/>
        </w:rPr>
        <w:t>除了从网络系统方面对算法</w:t>
      </w:r>
      <w:r w:rsidR="0069067E">
        <w:rPr>
          <w:rFonts w:hint="eastAsia"/>
        </w:rPr>
        <w:t>进行</w:t>
      </w:r>
      <w:r>
        <w:rPr>
          <w:rFonts w:hint="eastAsia"/>
        </w:rPr>
        <w:t>优化外，研究人员也从用户侧出发</w:t>
      </w:r>
      <w:ins w:id="322" w:author="18771030236@163.com" w:date="2020-02-21T15:43:00Z">
        <w:r w:rsidR="00D133DD">
          <w:rPr>
            <w:rFonts w:hint="eastAsia"/>
          </w:rPr>
          <w:t>如</w:t>
        </w:r>
      </w:ins>
      <w:del w:id="323" w:author="18771030236@163.com" w:date="2020-02-21T15:43:00Z">
        <w:r w:rsidDel="00D133DD">
          <w:rPr>
            <w:rFonts w:hint="eastAsia"/>
          </w:rPr>
          <w:delText>，以</w:delText>
        </w:r>
      </w:del>
      <w:r w:rsidR="0069067E">
        <w:rPr>
          <w:rFonts w:hint="eastAsia"/>
        </w:rPr>
        <w:t>Q</w:t>
      </w:r>
      <w:r w:rsidR="0069067E">
        <w:t>oE</w:t>
      </w:r>
      <w:r w:rsidR="0069067E">
        <w:rPr>
          <w:rFonts w:hint="eastAsia"/>
        </w:rPr>
        <w:t>（</w:t>
      </w:r>
      <w:r>
        <w:t xml:space="preserve">Quality of Experience, </w:t>
      </w:r>
      <w:r w:rsidR="0069067E">
        <w:rPr>
          <w:rFonts w:hint="eastAsia"/>
        </w:rPr>
        <w:t>用户体验）</w:t>
      </w:r>
      <w:r>
        <w:rPr>
          <w:rFonts w:hint="eastAsia"/>
        </w:rPr>
        <w:t>为优化目标改进调度算法。文献</w:t>
      </w:r>
      <w:r>
        <w:rPr>
          <w:rFonts w:hint="eastAsia"/>
        </w:rPr>
        <w:t>[</w:t>
      </w:r>
      <w:r w:rsidR="00A70931">
        <w:rPr>
          <w:rFonts w:hint="eastAsia"/>
        </w:rPr>
        <w:t>3</w:t>
      </w:r>
      <w:r w:rsidR="00680604">
        <w:t>2</w:t>
      </w:r>
      <w:r>
        <w:t>]</w:t>
      </w:r>
      <w:r>
        <w:rPr>
          <w:rFonts w:hint="eastAsia"/>
        </w:rPr>
        <w:t>根据</w:t>
      </w:r>
      <w:del w:id="324" w:author="18771030236@163.com" w:date="2020-02-21T15:44:00Z">
        <w:r w:rsidDel="00D133DD">
          <w:delText>QoE</w:delText>
        </w:r>
        <w:r w:rsidR="0069067E" w:rsidDel="00D133DD">
          <w:rPr>
            <w:rFonts w:hint="eastAsia"/>
          </w:rPr>
          <w:delText>常用</w:delText>
        </w:r>
        <w:r w:rsidDel="00D133DD">
          <w:rPr>
            <w:rFonts w:hint="eastAsia"/>
          </w:rPr>
          <w:delText>指标</w:delText>
        </w:r>
      </w:del>
      <w:del w:id="325" w:author="18771030236@163.com" w:date="2020-02-21T15:43:00Z">
        <w:r w:rsidR="0069067E" w:rsidDel="00D133DD">
          <w:delText>MOS</w:delText>
        </w:r>
        <w:r w:rsidR="0069067E" w:rsidDel="00D133DD">
          <w:rPr>
            <w:rFonts w:hint="eastAsia"/>
          </w:rPr>
          <w:delText>（</w:delText>
        </w:r>
        <w:r w:rsidDel="00D133DD">
          <w:delText xml:space="preserve">Mean Opinion Score, </w:delText>
        </w:r>
      </w:del>
      <w:r w:rsidR="0069067E">
        <w:rPr>
          <w:rFonts w:hint="eastAsia"/>
        </w:rPr>
        <w:t>平均意见</w:t>
      </w:r>
      <w:del w:id="326" w:author="18771030236@163.com" w:date="2020-02-21T15:45:00Z">
        <w:r w:rsidR="0069067E" w:rsidDel="00D133DD">
          <w:rPr>
            <w:rFonts w:hint="eastAsia"/>
          </w:rPr>
          <w:delText>值</w:delText>
        </w:r>
      </w:del>
      <w:r w:rsidR="0069067E">
        <w:rPr>
          <w:rFonts w:hint="eastAsia"/>
        </w:rPr>
        <w:t>得分</w:t>
      </w:r>
      <w:ins w:id="327" w:author="18771030236@163.com" w:date="2020-02-21T15:44:00Z">
        <w:r w:rsidR="00D133DD">
          <w:rPr>
            <w:rFonts w:hint="eastAsia"/>
          </w:rPr>
          <w:t>指标</w:t>
        </w:r>
      </w:ins>
      <w:del w:id="328" w:author="18771030236@163.com" w:date="2020-02-21T15:43:00Z">
        <w:r w:rsidR="0069067E" w:rsidDel="00D133DD">
          <w:rPr>
            <w:rFonts w:hint="eastAsia"/>
          </w:rPr>
          <w:delText>）</w:delText>
        </w:r>
        <w:r w:rsidDel="00D133DD">
          <w:rPr>
            <w:rFonts w:hint="eastAsia"/>
          </w:rPr>
          <w:delText>，</w:delText>
        </w:r>
      </w:del>
      <w:r>
        <w:rPr>
          <w:rFonts w:hint="eastAsia"/>
        </w:rPr>
        <w:t>评估了</w:t>
      </w:r>
      <w:r>
        <w:t>LTE</w:t>
      </w:r>
      <w:r>
        <w:rPr>
          <w:rFonts w:hint="eastAsia"/>
        </w:rPr>
        <w:t>网络中三种流行的调度算法</w:t>
      </w:r>
      <w:r w:rsidR="0069067E">
        <w:rPr>
          <w:rFonts w:hint="eastAsia"/>
        </w:rPr>
        <w:t>（</w:t>
      </w:r>
      <w:r>
        <w:t>PF</w:t>
      </w:r>
      <w:r>
        <w:rPr>
          <w:rFonts w:hint="eastAsia"/>
        </w:rPr>
        <w:t>、</w:t>
      </w:r>
      <w:r>
        <w:rPr>
          <w:rFonts w:hint="eastAsia"/>
        </w:rPr>
        <w:t>E</w:t>
      </w:r>
      <w:r>
        <w:t>XP-PF</w:t>
      </w:r>
      <w:r>
        <w:rPr>
          <w:rFonts w:hint="eastAsia"/>
        </w:rPr>
        <w:t>和</w:t>
      </w:r>
      <w:r>
        <w:rPr>
          <w:rFonts w:hint="eastAsia"/>
        </w:rPr>
        <w:t>M</w:t>
      </w:r>
      <w:r>
        <w:t>LWDF</w:t>
      </w:r>
      <w:r w:rsidR="0069067E">
        <w:rPr>
          <w:rFonts w:hint="eastAsia"/>
        </w:rPr>
        <w:t>）</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ins w:id="329" w:author="18771030236@163.com" w:date="2020-02-21T15:45:00Z">
        <w:r w:rsidR="00D133DD">
          <w:rPr>
            <w:rFonts w:hint="eastAsia"/>
          </w:rPr>
          <w:t>平均意见</w:t>
        </w:r>
      </w:ins>
      <w:del w:id="330" w:author="18771030236@163.com" w:date="2020-02-21T15:44:00Z">
        <w:r w:rsidDel="00D133DD">
          <w:rPr>
            <w:rFonts w:hint="eastAsia"/>
          </w:rPr>
          <w:delText>MOS</w:delText>
        </w:r>
      </w:del>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Pr>
          <w:rFonts w:hint="eastAsia"/>
        </w:rPr>
        <w:t>。当用户超过</w:t>
      </w:r>
      <w:r>
        <w:rPr>
          <w:rFonts w:hint="eastAsia"/>
        </w:rPr>
        <w:t>3</w:t>
      </w:r>
      <w:r>
        <w:t>0</w:t>
      </w:r>
      <w:r>
        <w:rPr>
          <w:rFonts w:hint="eastAsia"/>
        </w:rPr>
        <w:t>时，最为广泛使用的</w:t>
      </w:r>
      <w:r>
        <w:t>PF</w:t>
      </w:r>
      <w:r>
        <w:rPr>
          <w:rFonts w:hint="eastAsia"/>
        </w:rPr>
        <w:t>算法的端到端时延会增加到</w:t>
      </w:r>
      <w:r>
        <w:rPr>
          <w:rFonts w:hint="eastAsia"/>
        </w:rPr>
        <w:t>2</w:t>
      </w:r>
      <w:r>
        <w:t>00ms</w:t>
      </w:r>
      <w:r>
        <w:rPr>
          <w:rFonts w:hint="eastAsia"/>
        </w:rPr>
        <w:t>以上，这表明</w:t>
      </w:r>
      <w:r>
        <w:t>PF</w:t>
      </w:r>
      <w:r>
        <w:rPr>
          <w:rFonts w:hint="eastAsia"/>
        </w:rPr>
        <w:t>算法并不适合调度实时业务；</w:t>
      </w:r>
      <w:r w:rsidR="00795F4F">
        <w:rPr>
          <w:rFonts w:hint="eastAsia"/>
        </w:rPr>
        <w:t>文献</w:t>
      </w:r>
      <w:r w:rsidR="00795F4F">
        <w:rPr>
          <w:rFonts w:hint="eastAsia"/>
        </w:rPr>
        <w:t>[33</w:t>
      </w:r>
      <w:r w:rsidR="00795F4F">
        <w:t>]</w:t>
      </w:r>
      <w:ins w:id="331" w:author="18771030236@163.com" w:date="2020-02-21T15:46:00Z">
        <w:r w:rsidR="00FB3798">
          <w:rPr>
            <w:rFonts w:hint="eastAsia"/>
          </w:rPr>
          <w:t>则是面向</w:t>
        </w:r>
      </w:ins>
      <w:r w:rsidR="00795F4F">
        <w:rPr>
          <w:rFonts w:hint="eastAsia"/>
        </w:rPr>
        <w:t>针对</w:t>
      </w:r>
      <w:r w:rsidR="00795F4F">
        <w:rPr>
          <w:rFonts w:hint="eastAsia"/>
        </w:rPr>
        <w:t>V</w:t>
      </w:r>
      <w:r w:rsidR="00795F4F">
        <w:t>oIP</w:t>
      </w:r>
      <w:r w:rsidR="00795F4F">
        <w:rPr>
          <w:rFonts w:hint="eastAsia"/>
        </w:rPr>
        <w:t>业务</w:t>
      </w:r>
      <w:ins w:id="332" w:author="18771030236@163.com" w:date="2020-02-21T15:46:00Z">
        <w:r w:rsidR="00FB3798">
          <w:rPr>
            <w:rFonts w:hint="eastAsia"/>
          </w:rPr>
          <w:t>的</w:t>
        </w:r>
        <w:r w:rsidR="00FB3798">
          <w:rPr>
            <w:rFonts w:hint="eastAsia"/>
          </w:rPr>
          <w:t>Q</w:t>
        </w:r>
        <w:r w:rsidR="00FB3798">
          <w:t>oE</w:t>
        </w:r>
      </w:ins>
      <w:ins w:id="333" w:author="18771030236@163.com" w:date="2020-02-21T15:47:00Z">
        <w:r w:rsidR="00FB3798">
          <w:rPr>
            <w:rFonts w:hint="eastAsia"/>
          </w:rPr>
          <w:t>指标优化了</w:t>
        </w:r>
      </w:ins>
      <w:del w:id="334" w:author="18771030236@163.com" w:date="2020-02-21T15:47:00Z">
        <w:r w:rsidR="00795F4F" w:rsidDel="00FB3798">
          <w:rPr>
            <w:rFonts w:hint="eastAsia"/>
          </w:rPr>
          <w:delText>提出一种</w:delText>
        </w:r>
        <w:r w:rsidR="00795F4F" w:rsidDel="00FB3798">
          <w:rPr>
            <w:rFonts w:hint="eastAsia"/>
          </w:rPr>
          <w:delText>Q</w:delText>
        </w:r>
        <w:r w:rsidR="00795F4F" w:rsidDel="00FB3798">
          <w:delText>oE</w:delText>
        </w:r>
        <w:r w:rsidR="00680604" w:rsidDel="00FB3798">
          <w:delText xml:space="preserve"> </w:delText>
        </w:r>
        <w:r w:rsidR="00795F4F" w:rsidDel="00FB3798">
          <w:rPr>
            <w:rFonts w:hint="eastAsia"/>
          </w:rPr>
          <w:delText>驱动的资源</w:delText>
        </w:r>
      </w:del>
      <w:r w:rsidR="00795F4F">
        <w:rPr>
          <w:rFonts w:hint="eastAsia"/>
        </w:rPr>
        <w:t>调度算法。</w:t>
      </w:r>
    </w:p>
    <w:p w:rsidR="008D7DA8" w:rsidRDefault="008D7DA8" w:rsidP="008D7DA8">
      <w:pPr>
        <w:ind w:firstLine="480"/>
      </w:pPr>
      <w:r>
        <w:rPr>
          <w:rFonts w:hint="eastAsia"/>
        </w:rPr>
        <w:t>为了更好地结合多方面的因素来达到高效调度的目的，</w:t>
      </w:r>
      <w:ins w:id="335" w:author="18771030236@163.com" w:date="2020-02-21T15:47:00Z">
        <w:r w:rsidR="00FB3798">
          <w:rPr>
            <w:rFonts w:hint="eastAsia"/>
          </w:rPr>
          <w:t>综合考虑多个</w:t>
        </w:r>
      </w:ins>
      <w:ins w:id="336" w:author="18771030236@163.com" w:date="2020-02-21T15:51:00Z">
        <w:r w:rsidR="00FB3798">
          <w:rPr>
            <w:rFonts w:hint="eastAsia"/>
          </w:rPr>
          <w:t>协议栈参数的</w:t>
        </w:r>
      </w:ins>
      <w:r>
        <w:rPr>
          <w:rFonts w:hint="eastAsia"/>
        </w:rPr>
        <w:t>跨层调度也得到了</w:t>
      </w:r>
      <w:ins w:id="337" w:author="18771030236@163.com" w:date="2020-02-21T15:53:00Z">
        <w:r w:rsidR="00FB3798">
          <w:rPr>
            <w:rFonts w:hint="eastAsia"/>
          </w:rPr>
          <w:t>进一步</w:t>
        </w:r>
      </w:ins>
      <w:del w:id="338" w:author="18771030236@163.com" w:date="2020-02-21T15:53:00Z">
        <w:r w:rsidDel="00FB3798">
          <w:rPr>
            <w:rFonts w:hint="eastAsia"/>
          </w:rPr>
          <w:delText>深入</w:delText>
        </w:r>
      </w:del>
      <w:r>
        <w:rPr>
          <w:rFonts w:hint="eastAsia"/>
        </w:rPr>
        <w:t>的</w:t>
      </w:r>
      <w:ins w:id="339" w:author="18771030236@163.com" w:date="2020-02-21T15:53:00Z">
        <w:r w:rsidR="00FB3798">
          <w:rPr>
            <w:rFonts w:hint="eastAsia"/>
          </w:rPr>
          <w:t>研究</w:t>
        </w:r>
      </w:ins>
      <w:del w:id="340" w:author="18771030236@163.com" w:date="2020-02-21T15:52:00Z">
        <w:r w:rsidDel="00FB3798">
          <w:rPr>
            <w:rFonts w:hint="eastAsia"/>
          </w:rPr>
          <w:delText>研究</w:delText>
        </w:r>
      </w:del>
      <w:r>
        <w:rPr>
          <w:rFonts w:hint="eastAsia"/>
        </w:rPr>
        <w:t>。文献</w:t>
      </w:r>
      <w:r>
        <w:t>[</w:t>
      </w:r>
      <w:r w:rsidR="00795F4F">
        <w:t>34</w:t>
      </w:r>
      <w:r>
        <w:t>]</w:t>
      </w:r>
      <w:del w:id="341" w:author="18771030236@163.com" w:date="2020-02-21T15:54:00Z">
        <w:r w:rsidDel="00FB3798">
          <w:rPr>
            <w:rFonts w:hint="eastAsia"/>
          </w:rPr>
          <w:delText>提出了一种跨层方案</w:delText>
        </w:r>
      </w:del>
      <w:r>
        <w:rPr>
          <w:rFonts w:hint="eastAsia"/>
        </w:rPr>
        <w:t>，协同无线协议栈的应用层、</w:t>
      </w:r>
      <w:r>
        <w:rPr>
          <w:rFonts w:hint="eastAsia"/>
        </w:rPr>
        <w:t>M</w:t>
      </w:r>
      <w:r>
        <w:t>AC</w:t>
      </w:r>
      <w:r>
        <w:rPr>
          <w:rFonts w:hint="eastAsia"/>
        </w:rPr>
        <w:t>层和物理层参数</w:t>
      </w:r>
      <w:del w:id="342" w:author="18771030236@163.com" w:date="2020-02-21T15:54:00Z">
        <w:r w:rsidDel="00FB3798">
          <w:rPr>
            <w:rFonts w:hint="eastAsia"/>
          </w:rPr>
          <w:delText>共同优化</w:delText>
        </w:r>
      </w:del>
      <w:ins w:id="343" w:author="18771030236@163.com" w:date="2020-02-21T15:54:00Z">
        <w:r w:rsidR="00FB3798">
          <w:rPr>
            <w:rFonts w:hint="eastAsia"/>
          </w:rPr>
          <w:t>提出了一种跨出优化方案</w:t>
        </w:r>
      </w:ins>
      <w:r>
        <w:rPr>
          <w:rFonts w:hint="eastAsia"/>
        </w:rPr>
        <w:t>，最大化利用网络资源并提</w:t>
      </w:r>
      <w:ins w:id="344" w:author="18771030236@163.com" w:date="2020-02-21T15:56:00Z">
        <w:r w:rsidR="00790EDA">
          <w:rPr>
            <w:rFonts w:hint="eastAsia"/>
          </w:rPr>
          <w:t>高</w:t>
        </w:r>
      </w:ins>
      <w:del w:id="345" w:author="18771030236@163.com" w:date="2020-02-21T15:56:00Z">
        <w:r w:rsidDel="00790EDA">
          <w:rPr>
            <w:rFonts w:hint="eastAsia"/>
          </w:rPr>
          <w:delText>升</w:delText>
        </w:r>
      </w:del>
      <w:r>
        <w:rPr>
          <w:rFonts w:hint="eastAsia"/>
        </w:rPr>
        <w:t>用户的</w:t>
      </w:r>
      <w:ins w:id="346" w:author="18771030236@163.com" w:date="2020-02-21T15:56:00Z">
        <w:r w:rsidR="00FB3798">
          <w:rPr>
            <w:rFonts w:hint="eastAsia"/>
          </w:rPr>
          <w:t>体验</w:t>
        </w:r>
        <w:r w:rsidR="00790EDA">
          <w:rPr>
            <w:rFonts w:hint="eastAsia"/>
          </w:rPr>
          <w:t>水平</w:t>
        </w:r>
      </w:ins>
      <w:del w:id="347" w:author="18771030236@163.com" w:date="2020-02-21T15:55:00Z">
        <w:r w:rsidDel="00FB3798">
          <w:rPr>
            <w:rFonts w:hint="eastAsia"/>
          </w:rPr>
          <w:delText>感知服务</w:delText>
        </w:r>
      </w:del>
      <w:del w:id="348" w:author="18771030236@163.com" w:date="2020-02-21T15:56:00Z">
        <w:r w:rsidDel="00790EDA">
          <w:rPr>
            <w:rFonts w:hint="eastAsia"/>
          </w:rPr>
          <w:delText>质量</w:delText>
        </w:r>
      </w:del>
      <w:r>
        <w:rPr>
          <w:rFonts w:hint="eastAsia"/>
        </w:rPr>
        <w:t>。仿真结果显</w:t>
      </w:r>
      <w:r>
        <w:rPr>
          <w:rFonts w:hint="eastAsia"/>
        </w:rPr>
        <w:lastRenderedPageBreak/>
        <w:t>示提出的跨层框架可以最大程度的提高用户的感知质量并且在用户的公平性方面得到了显著的改进。文献</w:t>
      </w:r>
      <w:r w:rsidR="00795F4F">
        <w:t>[35</w:t>
      </w:r>
      <w:r>
        <w:t>]</w:t>
      </w:r>
      <w:r>
        <w:rPr>
          <w:rFonts w:hint="eastAsia"/>
        </w:rPr>
        <w:t>则在跨层优化的基础上，采取</w:t>
      </w:r>
      <w:del w:id="349" w:author="18771030236@163.com" w:date="2020-02-21T15:57:00Z">
        <w:r w:rsidDel="00790EDA">
          <w:rPr>
            <w:rFonts w:hint="eastAsia"/>
          </w:rPr>
          <w:delText>了</w:delText>
        </w:r>
      </w:del>
      <w:r>
        <w:rPr>
          <w:rFonts w:hint="eastAsia"/>
        </w:rPr>
        <w:t>多点协作的方式</w:t>
      </w:r>
      <w:del w:id="350" w:author="18771030236@163.com" w:date="2020-02-21T15:57:00Z">
        <w:r w:rsidDel="00790EDA">
          <w:rPr>
            <w:rFonts w:hint="eastAsia"/>
          </w:rPr>
          <w:delText>，</w:delText>
        </w:r>
      </w:del>
      <w:r>
        <w:rPr>
          <w:rFonts w:hint="eastAsia"/>
        </w:rPr>
        <w:t>进一步</w:t>
      </w:r>
      <w:ins w:id="351" w:author="18771030236@163.com" w:date="2020-02-21T15:57:00Z">
        <w:r w:rsidR="00790EDA">
          <w:rPr>
            <w:rFonts w:hint="eastAsia"/>
          </w:rPr>
          <w:t>减小了</w:t>
        </w:r>
      </w:ins>
      <w:del w:id="352" w:author="18771030236@163.com" w:date="2020-02-21T15:57:00Z">
        <w:r w:rsidDel="00790EDA">
          <w:rPr>
            <w:rFonts w:hint="eastAsia"/>
          </w:rPr>
          <w:delText>降低了</w:delText>
        </w:r>
      </w:del>
      <w:r>
        <w:rPr>
          <w:rFonts w:hint="eastAsia"/>
        </w:rPr>
        <w:t>实时业务的传输时延。</w:t>
      </w:r>
    </w:p>
    <w:p w:rsidR="00B85642" w:rsidRDefault="00B85642" w:rsidP="008D7DA8">
      <w:pPr>
        <w:ind w:firstLine="480"/>
      </w:pPr>
      <w:r>
        <w:rPr>
          <w:rFonts w:hint="eastAsia"/>
        </w:rPr>
        <w:t>目前完全针对全景视频的资源调度研究十分有限。文献</w:t>
      </w:r>
      <w:r>
        <w:rPr>
          <w:rFonts w:hint="eastAsia"/>
        </w:rPr>
        <w:t>[</w:t>
      </w:r>
      <w:r w:rsidR="000E3222">
        <w:rPr>
          <w:rFonts w:hint="eastAsia"/>
        </w:rPr>
        <w:t>36</w:t>
      </w:r>
      <w:r>
        <w:t>]</w:t>
      </w:r>
      <w:ins w:id="353" w:author="18771030236@163.com" w:date="2020-02-21T15:59:00Z">
        <w:r w:rsidR="00790EDA">
          <w:rPr>
            <w:rFonts w:hint="eastAsia"/>
          </w:rPr>
          <w:t>以</w:t>
        </w:r>
      </w:ins>
      <w:del w:id="354" w:author="18771030236@163.com" w:date="2020-02-21T15:59:00Z">
        <w:r w:rsidRPr="00B85642" w:rsidDel="00790EDA">
          <w:rPr>
            <w:rFonts w:hint="eastAsia"/>
          </w:rPr>
          <w:delText>提出了一种</w:delText>
        </w:r>
      </w:del>
      <w:r w:rsidRPr="00B85642">
        <w:rPr>
          <w:rFonts w:hint="eastAsia"/>
        </w:rPr>
        <w:t>多路径协作路由</w:t>
      </w:r>
      <w:ins w:id="355" w:author="18771030236@163.com" w:date="2020-02-21T15:59:00Z">
        <w:r w:rsidR="00790EDA">
          <w:rPr>
            <w:rFonts w:hint="eastAsia"/>
          </w:rPr>
          <w:t>的</w:t>
        </w:r>
      </w:ins>
      <w:r w:rsidRPr="00B85642">
        <w:rPr>
          <w:rFonts w:hint="eastAsia"/>
        </w:rPr>
        <w:t>方案</w:t>
      </w:r>
      <w:ins w:id="356" w:author="18771030236@163.com" w:date="2020-02-21T15:59:00Z">
        <w:r w:rsidR="00790EDA">
          <w:rPr>
            <w:rFonts w:hint="eastAsia"/>
          </w:rPr>
          <w:t>来</w:t>
        </w:r>
      </w:ins>
      <w:del w:id="357" w:author="18771030236@163.com" w:date="2020-02-21T15:59:00Z">
        <w:r w:rsidRPr="00B85642" w:rsidDel="00790EDA">
          <w:rPr>
            <w:rFonts w:hint="eastAsia"/>
          </w:rPr>
          <w:delText>，以</w:delText>
        </w:r>
      </w:del>
      <w:r w:rsidRPr="00B85642">
        <w:rPr>
          <w:rFonts w:hint="eastAsia"/>
        </w:rPr>
        <w:t>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[37</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rsidR="008D7DA8" w:rsidRDefault="008D7DA8" w:rsidP="0002717C">
      <w:pPr>
        <w:ind w:firstLine="480"/>
      </w:pPr>
      <w:r>
        <w:rPr>
          <w:rFonts w:hint="eastAsia"/>
        </w:rPr>
        <w:t>在最近的研究中，深度学习的相关方法也被应用在无线网络传输中。针对资源调度问题，文献</w:t>
      </w:r>
      <w:r>
        <w:t>[</w:t>
      </w:r>
      <w:r w:rsidR="00B85642">
        <w:t>3</w:t>
      </w:r>
      <w:r w:rsidR="000E3222">
        <w:rPr>
          <w:rFonts w:hint="eastAsia"/>
        </w:rPr>
        <w:t>8</w:t>
      </w:r>
      <w:r w:rsidR="00D740B8">
        <w:t>,</w:t>
      </w:r>
      <w:r w:rsidR="00B85642">
        <w:t>3</w:t>
      </w:r>
      <w:r w:rsidR="000E3222">
        <w:rPr>
          <w:rFonts w:hint="eastAsia"/>
        </w:rPr>
        <w:t>9</w:t>
      </w:r>
      <w:r>
        <w:t>]</w:t>
      </w:r>
      <w:del w:id="358" w:author="18771030236@163.com" w:date="2020-02-21T16:03:00Z">
        <w:r w:rsidDel="00790EDA">
          <w:rPr>
            <w:rFonts w:hint="eastAsia"/>
          </w:rPr>
          <w:delText>聚焦于</w:delText>
        </w:r>
      </w:del>
      <w:r>
        <w:rPr>
          <w:rFonts w:hint="eastAsia"/>
        </w:rPr>
        <w:t>基于</w:t>
      </w:r>
      <w:del w:id="359" w:author="18771030236@163.com" w:date="2020-02-21T16:03:00Z">
        <w:r w:rsidDel="00790EDA">
          <w:rPr>
            <w:rFonts w:hint="eastAsia"/>
          </w:rPr>
          <w:delText>深度</w:delText>
        </w:r>
      </w:del>
      <w:r w:rsidR="0069067E">
        <w:t>Q</w:t>
      </w:r>
      <w:r w:rsidR="00402DE6">
        <w:rPr>
          <w:rFonts w:hint="eastAsia"/>
        </w:rPr>
        <w:t>学习</w:t>
      </w:r>
      <w:r w:rsidR="0069067E">
        <w:rPr>
          <w:rFonts w:hint="eastAsia"/>
        </w:rPr>
        <w:t>（</w:t>
      </w:r>
      <w:r>
        <w:rPr>
          <w:rFonts w:hint="eastAsia"/>
        </w:rPr>
        <w:t>Q</w:t>
      </w:r>
      <w:r>
        <w:t>-Learning</w:t>
      </w:r>
      <w:r w:rsidR="0069067E">
        <w:rPr>
          <w:rFonts w:hint="eastAsia"/>
        </w:rPr>
        <w:t>）</w:t>
      </w:r>
      <w:ins w:id="360" w:author="18771030236@163.com" w:date="2020-02-21T16:04:00Z">
        <w:r w:rsidR="00790EDA">
          <w:rPr>
            <w:rFonts w:hint="eastAsia"/>
          </w:rPr>
          <w:t>根据不同类别用户的</w:t>
        </w:r>
        <w:r w:rsidR="00790EDA">
          <w:rPr>
            <w:rFonts w:hint="eastAsia"/>
          </w:rPr>
          <w:t>C</w:t>
        </w:r>
        <w:r w:rsidR="00790EDA">
          <w:t>QI</w:t>
        </w:r>
        <w:r w:rsidR="00790EDA">
          <w:rPr>
            <w:rFonts w:hint="eastAsia"/>
          </w:rPr>
          <w:t>（</w:t>
        </w:r>
        <w:r w:rsidR="00790EDA">
          <w:t xml:space="preserve">Channel Quality Index, </w:t>
        </w:r>
        <w:r w:rsidR="00790EDA">
          <w:rPr>
            <w:rFonts w:hint="eastAsia"/>
          </w:rPr>
          <w:t>信道质量指标）在每个传输时间间隔采用不同的调度规则。</w:t>
        </w:r>
      </w:ins>
      <w:del w:id="361" w:author="18771030236@163.com" w:date="2020-02-21T16:04:00Z">
        <w:r w:rsidDel="00790EDA">
          <w:rPr>
            <w:rFonts w:hint="eastAsia"/>
          </w:rPr>
          <w:delText>的调度算法，</w:delText>
        </w:r>
        <w:r w:rsidRPr="00551FDF" w:rsidDel="00790EDA">
          <w:rPr>
            <w:rFonts w:hint="eastAsia"/>
          </w:rPr>
          <w:delText>建立</w:delText>
        </w:r>
        <w:r w:rsidR="0069067E" w:rsidDel="00790EDA">
          <w:rPr>
            <w:rFonts w:hint="eastAsia"/>
          </w:rPr>
          <w:delText>M</w:delText>
        </w:r>
        <w:r w:rsidR="0069067E" w:rsidDel="00790EDA">
          <w:delText>DP</w:delText>
        </w:r>
        <w:r w:rsidR="0069067E" w:rsidRPr="00551FDF" w:rsidDel="00790EDA">
          <w:rPr>
            <w:rFonts w:hint="eastAsia"/>
          </w:rPr>
          <w:delText xml:space="preserve"> </w:delText>
        </w:r>
        <w:r w:rsidR="0069067E" w:rsidDel="00790EDA">
          <w:rPr>
            <w:rFonts w:hint="eastAsia"/>
          </w:rPr>
          <w:delText>（</w:delText>
        </w:r>
        <w:r w:rsidRPr="00551FDF" w:rsidDel="00790EDA">
          <w:rPr>
            <w:rFonts w:hint="eastAsia"/>
          </w:rPr>
          <w:delText>Markov</w:delText>
        </w:r>
        <w:r w:rsidDel="00790EDA">
          <w:delText xml:space="preserve"> </w:delText>
        </w:r>
        <w:r w:rsidDel="00790EDA">
          <w:rPr>
            <w:rFonts w:hint="eastAsia"/>
          </w:rPr>
          <w:delText>D</w:delText>
        </w:r>
        <w:r w:rsidRPr="00551FDF" w:rsidDel="00790EDA">
          <w:rPr>
            <w:rFonts w:hint="eastAsia"/>
          </w:rPr>
          <w:delText>ecision</w:delText>
        </w:r>
        <w:r w:rsidDel="00790EDA">
          <w:delText xml:space="preserve"> </w:delText>
        </w:r>
        <w:r w:rsidDel="00790EDA">
          <w:rPr>
            <w:rFonts w:hint="eastAsia"/>
          </w:rPr>
          <w:delText>P</w:delText>
        </w:r>
        <w:r w:rsidRPr="00551FDF" w:rsidDel="00790EDA">
          <w:rPr>
            <w:rFonts w:hint="eastAsia"/>
          </w:rPr>
          <w:delText>rocess</w:delText>
        </w:r>
        <w:r w:rsidDel="00790EDA">
          <w:delText xml:space="preserve">, </w:delText>
        </w:r>
        <w:r w:rsidR="0069067E" w:rsidRPr="00551FDF" w:rsidDel="00790EDA">
          <w:rPr>
            <w:rFonts w:hint="eastAsia"/>
          </w:rPr>
          <w:delText>马尔可夫决策过程</w:delText>
        </w:r>
        <w:r w:rsidR="0069067E" w:rsidDel="00790EDA">
          <w:rPr>
            <w:rFonts w:hint="eastAsia"/>
          </w:rPr>
          <w:delText>）</w:delText>
        </w:r>
        <w:r w:rsidRPr="00551FDF" w:rsidDel="00790EDA">
          <w:rPr>
            <w:rFonts w:hint="eastAsia"/>
          </w:rPr>
          <w:delText>模型</w:delText>
        </w:r>
        <w:r w:rsidDel="00790EDA">
          <w:rPr>
            <w:rFonts w:hint="eastAsia"/>
          </w:rPr>
          <w:delText>来代表系统中各个状态的改变，然后根据不同类别用户的</w:delText>
        </w:r>
        <w:r w:rsidR="0069067E" w:rsidDel="00790EDA">
          <w:rPr>
            <w:rFonts w:hint="eastAsia"/>
          </w:rPr>
          <w:delText>C</w:delText>
        </w:r>
        <w:r w:rsidR="0069067E" w:rsidDel="00790EDA">
          <w:delText>QI</w:delText>
        </w:r>
        <w:r w:rsidR="0069067E" w:rsidDel="00790EDA">
          <w:rPr>
            <w:rFonts w:hint="eastAsia"/>
          </w:rPr>
          <w:delText>（</w:delText>
        </w:r>
        <w:r w:rsidDel="00790EDA">
          <w:delText xml:space="preserve">Channel Quality Index, </w:delText>
        </w:r>
        <w:r w:rsidR="0069067E" w:rsidDel="00790EDA">
          <w:rPr>
            <w:rFonts w:hint="eastAsia"/>
          </w:rPr>
          <w:delText>信道质量指标）</w:delText>
        </w:r>
        <w:r w:rsidDel="00790EDA">
          <w:rPr>
            <w:rFonts w:hint="eastAsia"/>
          </w:rPr>
          <w:delText>在每个传输时间间隔采用不同的调度规则。</w:delText>
        </w:r>
      </w:del>
    </w:p>
    <w:p w:rsidR="008D7DA8" w:rsidRDefault="008D7DA8" w:rsidP="000E3222">
      <w:pPr>
        <w:pStyle w:val="a3"/>
        <w:spacing w:before="163" w:after="163"/>
      </w:pPr>
      <w:bookmarkStart w:id="362" w:name="_Toc33123543"/>
      <w:r>
        <w:rPr>
          <w:rFonts w:hint="eastAsia"/>
        </w:rPr>
        <w:t>1</w:t>
      </w:r>
      <w:r>
        <w:t xml:space="preserve">.3 </w:t>
      </w:r>
      <w:r>
        <w:rPr>
          <w:rFonts w:hint="eastAsia"/>
        </w:rPr>
        <w:t>主要研究内容</w:t>
      </w:r>
      <w:bookmarkEnd w:id="362"/>
    </w:p>
    <w:p w:rsidR="008D7DA8" w:rsidRDefault="00836400" w:rsidP="008D7DA8">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全景视频，同时显著性检测也未能考虑观看者在年龄、性别、兴趣爱好等方面的区别，在内容提取方面也存在一些误差。</w:t>
      </w:r>
      <w:r>
        <w:rPr>
          <w:rFonts w:hint="eastAsia"/>
        </w:rPr>
        <w:t>因此，本文</w:t>
      </w:r>
      <w:ins w:id="363" w:author="18771030236@163.com" w:date="2020-02-21T16:04:00Z">
        <w:r w:rsidR="00790EDA">
          <w:rPr>
            <w:rFonts w:hint="eastAsia"/>
          </w:rPr>
          <w:t>在</w:t>
        </w:r>
      </w:ins>
      <w:del w:id="364" w:author="18771030236@163.com" w:date="2020-02-21T16:04:00Z">
        <w:r w:rsidDel="00790EDA">
          <w:rPr>
            <w:rFonts w:hint="eastAsia"/>
          </w:rPr>
          <w:delText>主要</w:delText>
        </w:r>
      </w:del>
      <w:r>
        <w:rPr>
          <w:rFonts w:hint="eastAsia"/>
        </w:rPr>
        <w:t>研究了视口预测的常见算法</w:t>
      </w:r>
      <w:ins w:id="365" w:author="18771030236@163.com" w:date="2020-02-21T16:05:00Z">
        <w:r w:rsidR="00790EDA">
          <w:rPr>
            <w:rFonts w:hint="eastAsia"/>
          </w:rPr>
          <w:t>后</w:t>
        </w:r>
      </w:ins>
      <w:del w:id="366" w:author="18771030236@163.com" w:date="2020-02-21T16:05:00Z">
        <w:r w:rsidDel="00790EDA">
          <w:rPr>
            <w:rFonts w:hint="eastAsia"/>
          </w:rPr>
          <w:delText>，并在现有研究的基础上，</w:delText>
        </w:r>
      </w:del>
      <w:r>
        <w:rPr>
          <w:rFonts w:hint="eastAsia"/>
        </w:rPr>
        <w:t>对基于运动轨迹的预测算法进行了改进优化。</w:t>
      </w:r>
    </w:p>
    <w:p w:rsidR="008D7DA8" w:rsidRDefault="008D7DA8" w:rsidP="008D7DA8">
      <w:pPr>
        <w:ind w:firstLine="480"/>
      </w:pPr>
      <w:r>
        <w:rPr>
          <w:rFonts w:hint="eastAsia"/>
        </w:rPr>
        <w:t>随着全景视频等视频业务在无线网络中的增加，如何科学调度</w:t>
      </w:r>
      <w:del w:id="367" w:author="18771030236@163.com" w:date="2020-02-21T16:06:00Z">
        <w:r w:rsidDel="00790EDA">
          <w:rPr>
            <w:rFonts w:hint="eastAsia"/>
          </w:rPr>
          <w:delText>分配</w:delText>
        </w:r>
      </w:del>
      <w:ins w:id="368" w:author="18771030236@163.com" w:date="2020-02-21T16:06:00Z">
        <w:r w:rsidR="00790EDA">
          <w:rPr>
            <w:rFonts w:hint="eastAsia"/>
          </w:rPr>
          <w:t>现有</w:t>
        </w:r>
      </w:ins>
      <w:del w:id="369" w:author="18771030236@163.com" w:date="2020-02-21T16:06:00Z">
        <w:r w:rsidDel="00790EDA">
          <w:rPr>
            <w:rFonts w:hint="eastAsia"/>
          </w:rPr>
          <w:delText>有限</w:delText>
        </w:r>
      </w:del>
      <w:r>
        <w:rPr>
          <w:rFonts w:hint="eastAsia"/>
        </w:rPr>
        <w:t>的带宽资源来满足</w:t>
      </w:r>
      <w:ins w:id="370" w:author="18771030236@163.com" w:date="2020-02-21T16:06:00Z">
        <w:r w:rsidR="00161658">
          <w:rPr>
            <w:rFonts w:hint="eastAsia"/>
          </w:rPr>
          <w:t>多</w:t>
        </w:r>
      </w:ins>
      <w:del w:id="371" w:author="18771030236@163.com" w:date="2020-02-21T16:06:00Z">
        <w:r w:rsidDel="00161658">
          <w:rPr>
            <w:rFonts w:hint="eastAsia"/>
          </w:rPr>
          <w:delText>不同</w:delText>
        </w:r>
      </w:del>
      <w:r>
        <w:rPr>
          <w:rFonts w:hint="eastAsia"/>
        </w:rPr>
        <w:t>用户</w:t>
      </w:r>
      <w:ins w:id="372" w:author="18771030236@163.com" w:date="2020-02-21T16:06:00Z">
        <w:r w:rsidR="00161658">
          <w:rPr>
            <w:rFonts w:hint="eastAsia"/>
          </w:rPr>
          <w:t>多</w:t>
        </w:r>
      </w:ins>
      <w:del w:id="373" w:author="18771030236@163.com" w:date="2020-02-21T16:06:00Z">
        <w:r w:rsidDel="00161658">
          <w:rPr>
            <w:rFonts w:hint="eastAsia"/>
          </w:rPr>
          <w:delText>不同</w:delText>
        </w:r>
      </w:del>
      <w:r>
        <w:rPr>
          <w:rFonts w:hint="eastAsia"/>
        </w:rPr>
        <w:t>业务的需求</w:t>
      </w:r>
      <w:del w:id="374" w:author="18771030236@163.com" w:date="2020-02-21T16:05:00Z">
        <w:r w:rsidDel="00790EDA">
          <w:rPr>
            <w:rFonts w:hint="eastAsia"/>
          </w:rPr>
          <w:delText>，</w:delText>
        </w:r>
      </w:del>
      <w:r>
        <w:rPr>
          <w:rFonts w:hint="eastAsia"/>
        </w:rPr>
        <w:t>也是亟待解决的问题之一。</w:t>
      </w:r>
      <w:ins w:id="375" w:author="18771030236@163.com" w:date="2020-02-21T16:08:00Z">
        <w:r w:rsidR="00161658">
          <w:rPr>
            <w:rFonts w:hint="eastAsia"/>
          </w:rPr>
          <w:t>考虑到现有的调度算法在整个调度期间只使用一个调度策略，不能</w:t>
        </w:r>
      </w:ins>
      <w:ins w:id="376" w:author="18771030236@163.com" w:date="2020-02-21T16:09:00Z">
        <w:r w:rsidR="00161658">
          <w:rPr>
            <w:rFonts w:hint="eastAsia"/>
          </w:rPr>
          <w:t>很好地适应动态变化的网络情况，</w:t>
        </w:r>
      </w:ins>
      <w:r>
        <w:rPr>
          <w:rFonts w:hint="eastAsia"/>
        </w:rPr>
        <w:t>本文</w:t>
      </w:r>
      <w:del w:id="377" w:author="18771030236@163.com" w:date="2020-02-21T16:08:00Z">
        <w:r w:rsidDel="00161658">
          <w:rPr>
            <w:rFonts w:hint="eastAsia"/>
          </w:rPr>
          <w:delText>提出了一</w:delText>
        </w:r>
      </w:del>
      <w:del w:id="378" w:author="18771030236@163.com" w:date="2020-02-21T16:07:00Z">
        <w:r w:rsidDel="00161658">
          <w:rPr>
            <w:rFonts w:hint="eastAsia"/>
          </w:rPr>
          <w:delText>种新颖的调度算法，</w:delText>
        </w:r>
      </w:del>
      <w:r>
        <w:rPr>
          <w:rFonts w:hint="eastAsia"/>
        </w:rPr>
        <w:t>根据吞吐量、时延和公平性指标定义了若干种状态，然后基于</w:t>
      </w:r>
      <w:r>
        <w:t>Q</w:t>
      </w:r>
      <w:r w:rsidR="00402DE6">
        <w:rPr>
          <w:rFonts w:hint="eastAsia"/>
        </w:rPr>
        <w:t>-</w:t>
      </w:r>
      <w:r w:rsidR="00402DE6">
        <w:t>Learning</w:t>
      </w:r>
      <w:r>
        <w:rPr>
          <w:rFonts w:hint="eastAsia"/>
        </w:rPr>
        <w:t>算法来</w:t>
      </w:r>
      <w:ins w:id="379" w:author="18771030236@163.com" w:date="2020-02-21T16:06:00Z">
        <w:r w:rsidR="00161658">
          <w:rPr>
            <w:rFonts w:hint="eastAsia"/>
          </w:rPr>
          <w:t>决定</w:t>
        </w:r>
      </w:ins>
      <w:del w:id="380" w:author="18771030236@163.com" w:date="2020-02-21T16:06:00Z">
        <w:r w:rsidDel="00161658">
          <w:rPr>
            <w:rFonts w:hint="eastAsia"/>
          </w:rPr>
          <w:delText>觉得</w:delText>
        </w:r>
      </w:del>
      <w:r>
        <w:rPr>
          <w:rFonts w:hint="eastAsia"/>
        </w:rPr>
        <w:t>在每种状态下应该选择何种调度策略来达到系统的性能最优化。</w:t>
      </w:r>
    </w:p>
    <w:p w:rsidR="008D7DA8" w:rsidRDefault="008D7DA8" w:rsidP="000E3222">
      <w:pPr>
        <w:pStyle w:val="a3"/>
        <w:spacing w:before="163" w:after="163"/>
      </w:pPr>
      <w:bookmarkStart w:id="381" w:name="_Toc33123544"/>
      <w:r>
        <w:rPr>
          <w:rFonts w:hint="eastAsia"/>
        </w:rPr>
        <w:t>1</w:t>
      </w:r>
      <w:r>
        <w:t xml:space="preserve">.4 </w:t>
      </w:r>
      <w:r>
        <w:rPr>
          <w:rFonts w:hint="eastAsia"/>
        </w:rPr>
        <w:t>本文组织结构</w:t>
      </w:r>
      <w:bookmarkEnd w:id="381"/>
    </w:p>
    <w:p w:rsidR="008D7DA8" w:rsidRDefault="008D7DA8" w:rsidP="008D7DA8">
      <w:pPr>
        <w:ind w:firstLine="480"/>
      </w:pPr>
      <w:r>
        <w:rPr>
          <w:rFonts w:hint="eastAsia"/>
        </w:rPr>
        <w:t>本文共分为四个章节，各章节安排如下：</w:t>
      </w:r>
    </w:p>
    <w:p w:rsidR="008D7DA8" w:rsidRDefault="008D7DA8" w:rsidP="008D7DA8">
      <w:pPr>
        <w:ind w:firstLine="480"/>
      </w:pPr>
      <w:r>
        <w:rPr>
          <w:rFonts w:hint="eastAsia"/>
        </w:rPr>
        <w:t>第一章：绪论。该章节主要介绍了全景视频传输的研究背景和研究意义，针</w:t>
      </w:r>
      <w:r>
        <w:rPr>
          <w:rFonts w:hint="eastAsia"/>
        </w:rPr>
        <w:lastRenderedPageBreak/>
        <w:t>对传输框架中的视口预测和资源调度两方面，</w:t>
      </w:r>
      <w:r w:rsidR="00EC3CDC">
        <w:rPr>
          <w:rFonts w:hint="eastAsia"/>
        </w:rPr>
        <w:t>然后介绍了</w:t>
      </w:r>
      <w:r>
        <w:rPr>
          <w:rFonts w:hint="eastAsia"/>
        </w:rPr>
        <w:t>国内外研究现状和研究内容，最后给出本文的组织结构；</w:t>
      </w:r>
    </w:p>
    <w:p w:rsidR="008D7DA8" w:rsidRDefault="008D7DA8" w:rsidP="008D7DA8">
      <w:pPr>
        <w:ind w:firstLine="480"/>
      </w:pPr>
      <w:r>
        <w:rPr>
          <w:rFonts w:hint="eastAsia"/>
        </w:rPr>
        <w:t>第二章：基于历史观看轨迹的视口预测算法。本章介绍了</w:t>
      </w:r>
      <w:ins w:id="382" w:author="18771030236@163.com" w:date="2020-02-21T16:15:00Z">
        <w:r w:rsidR="00161658">
          <w:rPr>
            <w:rFonts w:hint="eastAsia"/>
          </w:rPr>
          <w:t>视口预测的常见方案并分析了各自的优劣之处，</w:t>
        </w:r>
      </w:ins>
      <w:del w:id="383" w:author="18771030236@163.com" w:date="2020-02-21T16:15:00Z">
        <w:r w:rsidDel="00161658">
          <w:rPr>
            <w:rFonts w:hint="eastAsia"/>
          </w:rPr>
          <w:delText>现有阶段视口预测的相关研究，分析了常见预测方案的不足之处，</w:delText>
        </w:r>
      </w:del>
      <w:r>
        <w:rPr>
          <w:rFonts w:hint="eastAsia"/>
        </w:rPr>
        <w:t>然后详细介绍了本章提出的基于历史观看轨迹的视口预测算法</w:t>
      </w:r>
      <w:ins w:id="384" w:author="18771030236@163.com" w:date="2020-02-21T16:16:00Z">
        <w:r w:rsidR="00161658">
          <w:rPr>
            <w:rFonts w:hint="eastAsia"/>
          </w:rPr>
          <w:t>，</w:t>
        </w:r>
      </w:ins>
      <w:del w:id="385" w:author="18771030236@163.com" w:date="2020-02-21T16:16:00Z">
        <w:r w:rsidDel="00161658">
          <w:rPr>
            <w:rFonts w:hint="eastAsia"/>
          </w:rPr>
          <w:delText>。</w:delText>
        </w:r>
      </w:del>
      <w:r>
        <w:rPr>
          <w:rFonts w:hint="eastAsia"/>
        </w:rPr>
        <w:t>最后阐述了</w:t>
      </w:r>
      <w:ins w:id="386" w:author="18771030236@163.com" w:date="2020-02-21T16:16:00Z">
        <w:r w:rsidR="00161658">
          <w:rPr>
            <w:rFonts w:hint="eastAsia"/>
          </w:rPr>
          <w:t>视口预测</w:t>
        </w:r>
      </w:ins>
      <w:ins w:id="387" w:author="18771030236@163.com" w:date="2020-02-21T16:17:00Z">
        <w:r w:rsidR="00741723">
          <w:rPr>
            <w:rFonts w:hint="eastAsia"/>
          </w:rPr>
          <w:t>算法的</w:t>
        </w:r>
      </w:ins>
      <w:del w:id="388" w:author="18771030236@163.com" w:date="2020-02-21T16:16:00Z">
        <w:r w:rsidDel="00161658">
          <w:rPr>
            <w:rFonts w:hint="eastAsia"/>
          </w:rPr>
          <w:delText>相关</w:delText>
        </w:r>
      </w:del>
      <w:r>
        <w:rPr>
          <w:rFonts w:hint="eastAsia"/>
        </w:rPr>
        <w:t>实验过程与</w:t>
      </w:r>
      <w:ins w:id="389" w:author="18771030236@163.com" w:date="2020-02-21T16:16:00Z">
        <w:r w:rsidR="00741723">
          <w:rPr>
            <w:rFonts w:hint="eastAsia"/>
          </w:rPr>
          <w:t>详细的实验结果</w:t>
        </w:r>
      </w:ins>
      <w:ins w:id="390" w:author="18771030236@163.com" w:date="2020-02-21T16:17:00Z">
        <w:r w:rsidR="00741723">
          <w:rPr>
            <w:rFonts w:hint="eastAsia"/>
          </w:rPr>
          <w:t>说明</w:t>
        </w:r>
      </w:ins>
      <w:del w:id="391" w:author="18771030236@163.com" w:date="2020-02-21T16:16:00Z">
        <w:r w:rsidDel="00741723">
          <w:rPr>
            <w:rFonts w:hint="eastAsia"/>
          </w:rPr>
          <w:delText>结果对比分析</w:delText>
        </w:r>
      </w:del>
      <w:r w:rsidR="003B377E">
        <w:rPr>
          <w:rFonts w:hint="eastAsia"/>
        </w:rPr>
        <w:t>。</w:t>
      </w:r>
    </w:p>
    <w:p w:rsidR="008D7DA8" w:rsidRPr="00712121" w:rsidRDefault="008D7DA8" w:rsidP="008D7DA8">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算法的下线资源调度算法。该算法根据动态变化的网络状态，使用</w:t>
      </w:r>
      <w:r>
        <w:t>Q-Learning</w:t>
      </w:r>
      <w:r>
        <w:rPr>
          <w:rFonts w:hint="eastAsia"/>
        </w:rPr>
        <w:t>算法在每个传输间隔选择不同的调度算法，最后使得系统性能最优化。最后介绍了仿真平台与仿真环境，从系统吞吐量、丢包率和用户业务时延等方面对实验结果进行了分析与对比。</w:t>
      </w:r>
    </w:p>
    <w:p w:rsidR="003B377E" w:rsidRDefault="008D7DA8" w:rsidP="008D7DA8">
      <w:pPr>
        <w:ind w:firstLine="480"/>
      </w:pPr>
      <w:r>
        <w:rPr>
          <w:rFonts w:hint="eastAsia"/>
        </w:rPr>
        <w:t>第四章：总结与展望。本章节对论文做了回顾总结与未来展望。</w:t>
      </w:r>
    </w:p>
    <w:p w:rsidR="003B377E" w:rsidRDefault="003B377E">
      <w:pPr>
        <w:widowControl/>
        <w:spacing w:line="240" w:lineRule="auto"/>
        <w:ind w:firstLineChars="0" w:firstLine="0"/>
        <w:jc w:val="left"/>
      </w:pPr>
      <w:r>
        <w:br w:type="page"/>
      </w:r>
    </w:p>
    <w:p w:rsidR="008D7DA8" w:rsidRDefault="008D7DA8" w:rsidP="008D7DA8">
      <w:pPr>
        <w:ind w:firstLine="480"/>
      </w:pPr>
    </w:p>
    <w:p w:rsidR="00520C89" w:rsidRDefault="00520C89" w:rsidP="00520C89">
      <w:pPr>
        <w:pStyle w:val="1"/>
        <w:spacing w:after="652"/>
        <w:ind w:firstLineChars="0" w:firstLine="0"/>
      </w:pPr>
      <w:bookmarkStart w:id="392" w:name="_Toc33123545"/>
      <w:bookmarkStart w:id="393" w:name="_Hlk32085515"/>
      <w:r>
        <w:rPr>
          <w:rFonts w:hint="eastAsia"/>
        </w:rPr>
        <w:lastRenderedPageBreak/>
        <w:t>第二章</w:t>
      </w:r>
      <w:r w:rsidR="002420D0">
        <w:t xml:space="preserve"> </w:t>
      </w:r>
      <w:r>
        <w:rPr>
          <w:rFonts w:hint="eastAsia"/>
        </w:rPr>
        <w:t>基于历史观看轨迹的视口预测算法</w:t>
      </w:r>
      <w:bookmarkEnd w:id="392"/>
    </w:p>
    <w:p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视口预测算法时间复杂度较高，同时，不同年龄、性别的用户在观看视频时的感兴趣区域差异较大</w:t>
      </w:r>
      <w:r w:rsidR="00EC3CDC">
        <w:rPr>
          <w:rFonts w:hint="eastAsia"/>
        </w:rPr>
        <w:t>造成预测偏差</w:t>
      </w:r>
      <w:r>
        <w:rPr>
          <w:rFonts w:hint="eastAsia"/>
        </w:rPr>
        <w:t>，因此，本章只聚焦于基于历史观看轨迹的预测算法。首先介绍视口预测相关技术的理论基础，然后详细介绍基于</w:t>
      </w:r>
      <w:r w:rsidR="00EC3CDC">
        <w:rPr>
          <w:rFonts w:hint="eastAsia"/>
        </w:rPr>
        <w:t>当前用户视口数据的</w:t>
      </w:r>
      <w:r>
        <w:rPr>
          <w:rFonts w:hint="eastAsia"/>
        </w:rPr>
        <w:t>预测算法，并结合其他用户的视口数据辅助预测结果，最后，对比分析了其他算法与我们算法的预测准确度。</w:t>
      </w:r>
    </w:p>
    <w:p w:rsidR="00520C89" w:rsidRDefault="00520C89" w:rsidP="00520C89">
      <w:pPr>
        <w:pStyle w:val="a3"/>
        <w:spacing w:before="163" w:after="163"/>
      </w:pPr>
      <w:bookmarkStart w:id="394" w:name="_Toc33123546"/>
      <w:r>
        <w:rPr>
          <w:rFonts w:hint="eastAsia"/>
        </w:rPr>
        <w:t xml:space="preserve">2.1 </w:t>
      </w:r>
      <w:r>
        <w:rPr>
          <w:rFonts w:hint="eastAsia"/>
        </w:rPr>
        <w:t>视口预测相关技术</w:t>
      </w:r>
      <w:bookmarkEnd w:id="394"/>
    </w:p>
    <w:p w:rsidR="00520C89" w:rsidRPr="00B915AE" w:rsidRDefault="00520C89" w:rsidP="00BA2D6D">
      <w:pPr>
        <w:ind w:firstLine="480"/>
      </w:pPr>
      <w:r>
        <w:rPr>
          <w:rFonts w:hint="eastAsia"/>
        </w:rPr>
        <w:t>视口预测作为全景视频传输优化问题的前提之一，已经出现了一些针对该问题的研究。</w:t>
      </w:r>
      <w:r w:rsidR="00EC3CDC">
        <w:rPr>
          <w:rFonts w:hint="eastAsia"/>
        </w:rPr>
        <w:t>为了方便后续算法的描述，</w:t>
      </w:r>
      <w:r>
        <w:rPr>
          <w:rFonts w:hint="eastAsia"/>
        </w:rPr>
        <w:t>本节</w:t>
      </w:r>
      <w:r w:rsidR="00EC3CDC">
        <w:rPr>
          <w:rFonts w:hint="eastAsia"/>
        </w:rPr>
        <w:t>首先</w:t>
      </w:r>
      <w:r>
        <w:rPr>
          <w:rFonts w:hint="eastAsia"/>
        </w:rPr>
        <w:t>介绍了视口的相关定义</w:t>
      </w:r>
      <w:r w:rsidR="00EC3CDC">
        <w:rPr>
          <w:rFonts w:hint="eastAsia"/>
        </w:rPr>
        <w:t>，然后概述了</w:t>
      </w:r>
      <w:r w:rsidR="00124D8D">
        <w:rPr>
          <w:rFonts w:hint="eastAsia"/>
        </w:rPr>
        <w:t>现阶段的视口预测算法</w:t>
      </w:r>
      <w:r>
        <w:rPr>
          <w:rFonts w:hint="eastAsia"/>
        </w:rPr>
        <w:t>。</w:t>
      </w:r>
    </w:p>
    <w:p w:rsidR="00D86B7A" w:rsidRPr="00D86B7A" w:rsidRDefault="00520C89" w:rsidP="00D86B7A">
      <w:pPr>
        <w:pStyle w:val="aa"/>
        <w:spacing w:before="163" w:after="163"/>
      </w:pPr>
      <w:bookmarkStart w:id="395" w:name="_Toc33123547"/>
      <w:r>
        <w:t xml:space="preserve">2.1.1 </w:t>
      </w:r>
      <w:r>
        <w:rPr>
          <w:rFonts w:hint="eastAsia"/>
        </w:rPr>
        <w:t>相关定义</w:t>
      </w:r>
      <w:bookmarkEnd w:id="395"/>
    </w:p>
    <w:p w:rsidR="00520C89" w:rsidRDefault="00520C89" w:rsidP="00520C89">
      <w:pPr>
        <w:ind w:firstLine="480"/>
      </w:pPr>
      <w:r>
        <w:rPr>
          <w:rFonts w:hint="eastAsia"/>
        </w:rPr>
        <w:t>（</w:t>
      </w:r>
      <w:r>
        <w:rPr>
          <w:rFonts w:hint="eastAsia"/>
        </w:rPr>
        <w:t>1</w:t>
      </w:r>
      <w:r>
        <w:rPr>
          <w:rFonts w:hint="eastAsia"/>
        </w:rPr>
        <w:t>）视口区域</w:t>
      </w:r>
    </w:p>
    <w:p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度之外的视角称为诱导视角，即我们常说的余光，在这些区域的事物人眼是不敏感的。而在垂直方向上，单眼感光区域约为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Pr>
          <w:rFonts w:hint="eastAsia"/>
        </w:rPr>
        <w:t>所示。</w:t>
      </w:r>
    </w:p>
    <w:bookmarkStart w:id="396" w:name="_Hlk32085564"/>
    <w:bookmarkEnd w:id="393"/>
    <w:p w:rsidR="00520C89" w:rsidRDefault="00FD352F" w:rsidP="00DF0DA0">
      <w:pPr>
        <w:spacing w:line="300" w:lineRule="auto"/>
        <w:ind w:firstLineChars="300" w:firstLine="720"/>
        <w:jc w:val="center"/>
      </w:pPr>
      <w:r>
        <w:rPr>
          <w:noProof/>
        </w:rPr>
        <w:object w:dxaOrig="4420" w:dyaOrig="3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34.85pt;height:96.55pt;mso-width-percent:0;mso-height-percent:0;mso-width-percent:0;mso-height-percent:0" o:ole="">
            <v:imagedata r:id="rId17" o:title=""/>
          </v:shape>
          <o:OLEObject Type="Embed" ProgID="Visio.Drawing.15" ShapeID="_x0000_i1025" DrawAspect="Content" ObjectID="_1643843052" r:id="rId18"/>
        </w:object>
      </w:r>
      <w:r w:rsidR="00520C89">
        <w:t xml:space="preserve">        </w:t>
      </w:r>
      <w:r>
        <w:rPr>
          <w:noProof/>
        </w:rPr>
        <w:object w:dxaOrig="3841" w:dyaOrig="3631">
          <v:shape id="_x0000_i1026" type="#_x0000_t75" alt="" style="width:101.95pt;height:96.15pt;mso-width-percent:0;mso-height-percent:0;mso-width-percent:0;mso-height-percent:0" o:ole="">
            <v:imagedata r:id="rId19" o:title=""/>
          </v:shape>
          <o:OLEObject Type="Embed" ProgID="Visio.Drawing.15" ShapeID="_x0000_i1026" DrawAspect="Content" ObjectID="_1643843053" r:id="rId20"/>
        </w:object>
      </w:r>
    </w:p>
    <w:p w:rsidR="00520C89" w:rsidRPr="005E5F83" w:rsidRDefault="00520C89" w:rsidP="00BA2D6D">
      <w:pPr>
        <w:pStyle w:val="af6"/>
        <w:ind w:firstLineChars="1200" w:firstLine="2520"/>
        <w:jc w:val="left"/>
      </w:pPr>
      <w:r>
        <w:rPr>
          <w:rFonts w:hint="eastAsia"/>
        </w:rPr>
        <w:t>(</w:t>
      </w:r>
      <w:r>
        <w:t xml:space="preserve">a) </w:t>
      </w:r>
      <w:r>
        <w:rPr>
          <w:rFonts w:hint="eastAsia"/>
        </w:rPr>
        <w:t>水平视角</w:t>
      </w:r>
      <w:r>
        <w:rPr>
          <w:rFonts w:hint="eastAsia"/>
        </w:rPr>
        <w:t xml:space="preserve"> </w:t>
      </w:r>
      <w:r>
        <w:t xml:space="preserve">       </w:t>
      </w:r>
      <w:r w:rsidR="009511E9">
        <w:t xml:space="preserve"> </w:t>
      </w:r>
      <w:r w:rsidR="00DF0DA0">
        <w:t xml:space="preserve">       </w:t>
      </w:r>
      <w:r w:rsidR="009511E9">
        <w:t xml:space="preserve">  </w:t>
      </w:r>
      <w:r>
        <w:rPr>
          <w:rFonts w:hint="eastAsia"/>
        </w:rPr>
        <w:t xml:space="preserve"> </w:t>
      </w:r>
      <w:r>
        <w:t xml:space="preserve">(b) </w:t>
      </w:r>
      <w:r>
        <w:rPr>
          <w:rFonts w:hint="eastAsia"/>
        </w:rPr>
        <w:t>垂直视角</w:t>
      </w:r>
    </w:p>
    <w:p w:rsidR="00520C89" w:rsidRPr="00BD243D" w:rsidRDefault="00520C89" w:rsidP="00BA2D6D">
      <w:pPr>
        <w:pStyle w:val="af6"/>
      </w:pPr>
      <w:r w:rsidRPr="008252A2">
        <w:rPr>
          <w:rFonts w:hint="eastAsia"/>
        </w:rPr>
        <w:t>图</w:t>
      </w:r>
      <w:r>
        <w:rPr>
          <w:rFonts w:hint="eastAsia"/>
        </w:rPr>
        <w:t>2-1</w:t>
      </w:r>
      <w:r w:rsidRPr="008252A2">
        <w:rPr>
          <w:rFonts w:hint="eastAsia"/>
        </w:rPr>
        <w:t xml:space="preserve"> </w:t>
      </w:r>
      <w:r w:rsidRPr="008252A2">
        <w:rPr>
          <w:rFonts w:hint="eastAsia"/>
        </w:rPr>
        <w:t>人眼视角区域</w:t>
      </w:r>
    </w:p>
    <w:p w:rsidR="006E00F4" w:rsidRDefault="00520C89" w:rsidP="00EC3CDC">
      <w:pPr>
        <w:spacing w:line="300" w:lineRule="auto"/>
        <w:ind w:firstLineChars="0" w:firstLine="360"/>
      </w:pPr>
      <w:r>
        <w:rPr>
          <w:rFonts w:hint="eastAsia"/>
        </w:rPr>
        <w:t>由于全景视频的特性，必须佩戴相关的观看设备才能观看</w:t>
      </w:r>
      <w:r w:rsidR="00C84D12">
        <w:rPr>
          <w:rFonts w:hint="eastAsia"/>
        </w:rPr>
        <w:t>，</w:t>
      </w:r>
      <w:r>
        <w:rPr>
          <w:rFonts w:hint="eastAsia"/>
        </w:rPr>
        <w:t>这些硬件设备在生产时都会有各自固定的视角区域。目前市面上入门级的</w:t>
      </w:r>
      <w:r w:rsidR="00C84D12">
        <w:t>VR</w:t>
      </w:r>
      <w:r>
        <w:rPr>
          <w:rFonts w:hint="eastAsia"/>
        </w:rPr>
        <w:t>眼镜的视角区域水</w:t>
      </w:r>
      <w:r>
        <w:rPr>
          <w:rFonts w:hint="eastAsia"/>
        </w:rPr>
        <w:lastRenderedPageBreak/>
        <w:t>平为</w:t>
      </w:r>
      <w:r>
        <w:rPr>
          <w:rFonts w:hint="eastAsia"/>
        </w:rPr>
        <w:t>9</w:t>
      </w:r>
      <w:r>
        <w:t>0</w:t>
      </w:r>
      <w:r>
        <w:rPr>
          <w:rFonts w:hint="eastAsia"/>
        </w:rPr>
        <w:t>度，垂直区域为</w:t>
      </w:r>
      <w:r>
        <w:rPr>
          <w:rFonts w:hint="eastAsia"/>
        </w:rPr>
        <w:t>9</w:t>
      </w:r>
      <w:r>
        <w:t>0</w:t>
      </w:r>
      <w:r>
        <w:rPr>
          <w:rFonts w:hint="eastAsia"/>
        </w:rPr>
        <w:t>度；像</w:t>
      </w:r>
      <w:r>
        <w:rPr>
          <w:rFonts w:hint="eastAsia"/>
        </w:rPr>
        <w:t>F</w:t>
      </w:r>
      <w:r>
        <w:t>acebook</w:t>
      </w:r>
      <w:r>
        <w:rPr>
          <w:rFonts w:hint="eastAsia"/>
        </w:rPr>
        <w:t>的</w:t>
      </w:r>
      <w:r>
        <w:rPr>
          <w:rFonts w:hint="eastAsia"/>
        </w:rPr>
        <w:t>O</w:t>
      </w:r>
      <w:r>
        <w:t>culus</w:t>
      </w:r>
      <w:r>
        <w:rPr>
          <w:rFonts w:hint="eastAsia"/>
        </w:rPr>
        <w:t>和</w:t>
      </w:r>
      <w:r>
        <w:rPr>
          <w:rFonts w:hint="eastAsia"/>
        </w:rPr>
        <w:t>H</w:t>
      </w:r>
      <w:r>
        <w:t>TC Vive</w:t>
      </w:r>
      <w:r>
        <w:rPr>
          <w:rFonts w:hint="eastAsia"/>
        </w:rPr>
        <w:t>之类昂贵的头显</w:t>
      </w:r>
      <w:r w:rsidR="00C84D12">
        <w:rPr>
          <w:rFonts w:hint="eastAsia"/>
        </w:rPr>
        <w:t>设备的视角区域则为水平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度的三维视频，但由于人眼特性和全景视频观看设备的参数，在某个特定时刻，用户只能观看到全景视频的一部</w:t>
      </w:r>
      <w:bookmarkEnd w:id="396"/>
      <w:r w:rsidR="00520C89">
        <w:rPr>
          <w:rFonts w:hint="eastAsia"/>
        </w:rPr>
        <w:t>分内容，这部分就称为</w:t>
      </w:r>
      <w:r w:rsidR="00A07BD1">
        <w:rPr>
          <w:rFonts w:hint="eastAsia"/>
        </w:rPr>
        <w:t>F</w:t>
      </w:r>
      <w:r w:rsidR="00A07BD1">
        <w:t>OV</w:t>
      </w:r>
      <w:r w:rsidR="00520C89">
        <w:rPr>
          <w:rFonts w:hint="eastAsia"/>
        </w:rPr>
        <w:t>（</w:t>
      </w:r>
      <w:r w:rsidR="00520C89">
        <w:t xml:space="preserve">Field Of Viewport, </w:t>
      </w:r>
      <w:r w:rsidR="00A07BD1">
        <w:rPr>
          <w:rFonts w:hint="eastAsia"/>
        </w:rPr>
        <w:t>视口</w:t>
      </w:r>
      <w:r w:rsidR="00520C89">
        <w:rPr>
          <w:rFonts w:hint="eastAsia"/>
        </w:rPr>
        <w:t>），如图</w:t>
      </w:r>
      <w:r w:rsidR="00520C89">
        <w:rPr>
          <w:rFonts w:hint="eastAsia"/>
        </w:rPr>
        <w:t>2-2</w:t>
      </w:r>
      <w:r w:rsidR="00520C89">
        <w:rPr>
          <w:rFonts w:hint="eastAsia"/>
        </w:rPr>
        <w:t>所示：</w:t>
      </w:r>
    </w:p>
    <w:p w:rsidR="00520C89" w:rsidRDefault="00FD352F" w:rsidP="00BA2D6D">
      <w:pPr>
        <w:ind w:firstLineChars="0" w:firstLine="0"/>
        <w:jc w:val="center"/>
      </w:pPr>
      <w:r>
        <w:rPr>
          <w:noProof/>
        </w:rPr>
        <w:object w:dxaOrig="5200" w:dyaOrig="2960">
          <v:shape id="_x0000_i1027" type="#_x0000_t75" alt="" style="width:258.85pt;height:148.15pt;mso-width-percent:0;mso-height-percent:0;mso-width-percent:0;mso-height-percent:0" o:ole="">
            <v:imagedata r:id="rId21" o:title=""/>
          </v:shape>
          <o:OLEObject Type="Embed" ProgID="Visio.Drawing.15" ShapeID="_x0000_i1027" DrawAspect="Content" ObjectID="_1643843054" r:id="rId22"/>
        </w:object>
      </w:r>
    </w:p>
    <w:p w:rsidR="00520C89" w:rsidRDefault="00520C89" w:rsidP="00BA2D6D">
      <w:pPr>
        <w:pStyle w:val="af6"/>
      </w:pPr>
      <w:r w:rsidRPr="006E00F4">
        <w:rPr>
          <w:rFonts w:hint="eastAsia"/>
        </w:rPr>
        <w:t>图</w:t>
      </w:r>
      <w:r w:rsidRPr="006E00F4">
        <w:rPr>
          <w:rFonts w:hint="eastAsia"/>
        </w:rPr>
        <w:t xml:space="preserve">2-2 </w:t>
      </w:r>
      <w:r w:rsidRPr="006E00F4">
        <w:rPr>
          <w:rFonts w:hint="eastAsia"/>
        </w:rPr>
        <w:t>视口区域</w:t>
      </w:r>
    </w:p>
    <w:p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rsidR="00520C89" w:rsidRDefault="00520C89" w:rsidP="00520C89">
      <w:pPr>
        <w:ind w:firstLine="480"/>
      </w:pPr>
      <w:r>
        <w:rPr>
          <w:rFonts w:hint="eastAsia"/>
        </w:rPr>
        <w:t>（</w:t>
      </w:r>
      <w:r>
        <w:rPr>
          <w:rFonts w:hint="eastAsia"/>
        </w:rPr>
        <w:t>2</w:t>
      </w:r>
      <w:r>
        <w:rPr>
          <w:rFonts w:hint="eastAsia"/>
        </w:rPr>
        <w:t>）视点</w:t>
      </w:r>
    </w:p>
    <w:p w:rsidR="00520C89" w:rsidRDefault="00520C89" w:rsidP="00520C89">
      <w:pPr>
        <w:ind w:firstLine="480"/>
      </w:pPr>
      <w:r>
        <w:rPr>
          <w:rFonts w:hint="eastAsia"/>
        </w:rPr>
        <w:t>视口区域是一个矩形区域，我们定义该矩形的中心点所在位置为视点。当视口大小固定时，只要知道视点位置即可获取到视口区域。我们给出可以描述视点的几种常用参数如下：</w:t>
      </w:r>
    </w:p>
    <w:p w:rsidR="00520C89" w:rsidRDefault="00520C89" w:rsidP="00520C89">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rsidR="00520C89" w:rsidRDefault="00520C89" w:rsidP="00520C89">
      <w:pPr>
        <w:ind w:firstLine="480"/>
      </w:pPr>
      <w:r>
        <w:rPr>
          <w:rFonts w:hint="eastAsia"/>
        </w:rPr>
        <w:t>我们将全景视频构建成笛卡儿坐标系（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rsidR="00520C89" w:rsidRDefault="00520C89" w:rsidP="00520C89">
      <w:pPr>
        <w:ind w:firstLine="480"/>
      </w:pPr>
      <w:r>
        <w:t>b</w:t>
      </w:r>
      <w:r>
        <w:rPr>
          <w:rFonts w:hint="eastAsia"/>
        </w:rPr>
        <w:t>）经纬度</w:t>
      </w:r>
    </w:p>
    <w:p w:rsidR="00143859" w:rsidRDefault="00520C89" w:rsidP="00DF6089">
      <w:pPr>
        <w:ind w:firstLine="480"/>
      </w:pPr>
      <w:r>
        <w:rPr>
          <w:rFonts w:hint="eastAsia"/>
        </w:rPr>
        <w:t>全景视频可以通过多种投影方式展开为二维平面视频，常见的投影</w:t>
      </w:r>
      <w:r w:rsidR="00143859">
        <w:rPr>
          <w:rFonts w:hint="eastAsia"/>
        </w:rPr>
        <w:t>格式</w:t>
      </w:r>
      <w:r>
        <w:rPr>
          <w:rFonts w:hint="eastAsia"/>
        </w:rPr>
        <w:t>有</w:t>
      </w:r>
      <w:r w:rsidR="00C84D12">
        <w:rPr>
          <w:rFonts w:hint="eastAsia"/>
        </w:rPr>
        <w:t>E</w:t>
      </w:r>
      <w:r w:rsidR="00C84D12">
        <w:t>PR</w:t>
      </w:r>
      <w:r>
        <w:rPr>
          <w:rFonts w:hint="eastAsia"/>
        </w:rPr>
        <w:t>（</w:t>
      </w:r>
      <w:r>
        <w:t xml:space="preserve">Equirectangular Projection, </w:t>
      </w:r>
      <w:r w:rsidR="00C84D12">
        <w:rPr>
          <w:rFonts w:hint="eastAsia"/>
        </w:rPr>
        <w:t>等</w:t>
      </w:r>
      <w:r w:rsidR="00143859">
        <w:rPr>
          <w:rFonts w:hint="eastAsia"/>
        </w:rPr>
        <w:t>角</w:t>
      </w:r>
      <w:r w:rsidR="00C84D12">
        <w:rPr>
          <w:rFonts w:hint="eastAsia"/>
        </w:rPr>
        <w:t>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）等。我们使用国内外主流内容平台都使用的</w:t>
      </w:r>
      <w:r>
        <w:rPr>
          <w:rFonts w:hint="eastAsia"/>
        </w:rPr>
        <w:t>E</w:t>
      </w:r>
      <w:r>
        <w:t>PR</w:t>
      </w:r>
      <w:r>
        <w:rPr>
          <w:rFonts w:hint="eastAsia"/>
        </w:rPr>
        <w:t>方式将全景视频投影为二维平面视频，</w:t>
      </w:r>
      <w:r w:rsidR="00143859">
        <w:rPr>
          <w:rFonts w:hint="eastAsia"/>
        </w:rPr>
        <w:t>投影方式</w:t>
      </w:r>
      <w:r w:rsidRPr="00C84D12">
        <w:rPr>
          <w:rFonts w:hint="eastAsia"/>
        </w:rPr>
        <w:t>如图</w:t>
      </w:r>
      <w:r w:rsidRPr="00C84D12">
        <w:rPr>
          <w:rFonts w:hint="eastAsia"/>
        </w:rPr>
        <w:t>2-</w:t>
      </w:r>
      <w:r w:rsidR="003B377E">
        <w:t>3</w:t>
      </w:r>
      <w:r w:rsidRPr="00C84D12">
        <w:rPr>
          <w:rFonts w:hint="eastAsia"/>
        </w:rPr>
        <w:t>所示</w:t>
      </w:r>
      <w:r>
        <w:rPr>
          <w:rFonts w:hint="eastAsia"/>
        </w:rPr>
        <w:t>。</w:t>
      </w:r>
      <w:r w:rsidR="00143859">
        <w:rPr>
          <w:rFonts w:hint="eastAsia"/>
        </w:rPr>
        <w:t>以地球仪展开为地图为例，</w:t>
      </w:r>
      <w:r>
        <w:rPr>
          <w:rFonts w:hint="eastAsia"/>
        </w:rPr>
        <w:t>ERP</w:t>
      </w:r>
      <w:r w:rsidR="00143859">
        <w:rPr>
          <w:rFonts w:hint="eastAsia"/>
        </w:rPr>
        <w:t>就是</w:t>
      </w:r>
      <w:r w:rsidR="00DF6089">
        <w:rPr>
          <w:rFonts w:hint="eastAsia"/>
        </w:rPr>
        <w:t>假设</w:t>
      </w:r>
      <w:r w:rsidR="00143859">
        <w:rPr>
          <w:rFonts w:hint="eastAsia"/>
        </w:rPr>
        <w:t>地球仪嵌入一个</w:t>
      </w:r>
      <w:r w:rsidR="00DF6089">
        <w:rPr>
          <w:rFonts w:hint="eastAsia"/>
        </w:rPr>
        <w:t>圆柱体内，然后地球仪的球心处放置一个灯泡，灯打开后地球仪上的画面照应到圆柱上，再把圆柱水平展开为二维平面，即为地图</w:t>
      </w:r>
      <w:r>
        <w:rPr>
          <w:rFonts w:hint="eastAsia"/>
        </w:rPr>
        <w:t>。这种投影方式在赤道部分的误差较小，越往两级误差越大。</w:t>
      </w:r>
    </w:p>
    <w:p w:rsidR="00520C89" w:rsidRDefault="003B377E" w:rsidP="00BA2D6D">
      <w:pPr>
        <w:ind w:firstLineChars="0" w:firstLine="0"/>
        <w:jc w:val="center"/>
      </w:pPr>
      <w:r>
        <w:rPr>
          <w:noProof/>
        </w:rPr>
        <w:lastRenderedPageBreak/>
        <w:drawing>
          <wp:inline distT="0" distB="0" distL="0" distR="0">
            <wp:extent cx="3363595" cy="207645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00214233438.jpg"/>
                    <pic:cNvPicPr/>
                  </pic:nvPicPr>
                  <pic:blipFill>
                    <a:blip r:embed="rId23">
                      <a:extLst>
                        <a:ext uri="{28A0092B-C50C-407E-A947-70E740481C1C}">
                          <a14:useLocalDpi xmlns:a14="http://schemas.microsoft.com/office/drawing/2010/main" val="0"/>
                        </a:ext>
                      </a:extLst>
                    </a:blip>
                    <a:stretch>
                      <a:fillRect/>
                    </a:stretch>
                  </pic:blipFill>
                  <pic:spPr>
                    <a:xfrm>
                      <a:off x="0" y="0"/>
                      <a:ext cx="3373014" cy="2082265"/>
                    </a:xfrm>
                    <a:prstGeom prst="rect">
                      <a:avLst/>
                    </a:prstGeom>
                  </pic:spPr>
                </pic:pic>
              </a:graphicData>
            </a:graphic>
          </wp:inline>
        </w:drawing>
      </w:r>
    </w:p>
    <w:p w:rsidR="00520C89" w:rsidRDefault="00520C89" w:rsidP="00BA2D6D">
      <w:pPr>
        <w:pStyle w:val="af6"/>
      </w:pPr>
      <w:r w:rsidRPr="00C84D12">
        <w:rPr>
          <w:rFonts w:hint="eastAsia"/>
        </w:rPr>
        <w:t>图</w:t>
      </w:r>
      <w:r w:rsidRPr="00C84D12">
        <w:rPr>
          <w:rFonts w:hint="eastAsia"/>
        </w:rPr>
        <w:t>2-3 EPR</w:t>
      </w:r>
      <w:r w:rsidRPr="00C84D12">
        <w:rPr>
          <w:rFonts w:hint="eastAsia"/>
        </w:rPr>
        <w:t>投影示意图</w:t>
      </w:r>
    </w:p>
    <w:p w:rsidR="00520C89" w:rsidRDefault="00520C89" w:rsidP="00520C89">
      <w:pPr>
        <w:ind w:firstLine="480"/>
      </w:pPr>
      <w:r>
        <w:rPr>
          <w:rFonts w:hint="eastAsia"/>
        </w:rPr>
        <w:t>经投影展开后，三维球面上的视点就落在了平面上，我们使用经纬度来表示。经纬度与三维坐标可以通过下面的公式互相转化：</w:t>
      </w:r>
    </w:p>
    <w:p w:rsidR="00851772" w:rsidRPr="00851772" w:rsidRDefault="000D153C" w:rsidP="00520C89">
      <w:pPr>
        <w:ind w:left="360" w:firstLine="480"/>
        <w:jc w:val="right"/>
      </w:pPr>
      <m:oMathPara>
        <m:oMath>
          <m:eqArr>
            <m:eqArrPr>
              <m:maxDist m:val="1"/>
              <m:ctrlPr>
                <w:rPr>
                  <w:rFonts w:ascii="Cambria Math" w:hAnsi="Cambria Math"/>
                  <w:i/>
                </w:rPr>
              </m:ctrlPr>
            </m:eqArrPr>
            <m:e>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hAnsi="Cambria Math"/>
                        </w:rPr>
                        <m:t>x=R*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y=R*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sin</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z=R*</m:t>
                      </m:r>
                      <m:func>
                        <m:funcPr>
                          <m:ctrlPr>
                            <w:rPr>
                              <w:rFonts w:ascii="Cambria Math" w:eastAsia="楷体" w:hAnsi="Cambria Math"/>
                              <w:i/>
                            </w:rPr>
                          </m:ctrlPr>
                        </m:funcPr>
                        <m:fName>
                          <m:r>
                            <m:rPr>
                              <m:sty m:val="p"/>
                            </m:rP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r>
                <w:rPr>
                  <w:rFonts w:ascii="Cambria Math" w:eastAsia="楷体" w:hAnsi="Cambria Math"/>
                </w:rPr>
                <m:t>#</m:t>
              </m:r>
              <m:d>
                <m:dPr>
                  <m:ctrlPr>
                    <w:rPr>
                      <w:rFonts w:ascii="Cambria Math" w:hAnsi="Cambria Math"/>
                      <w:i/>
                    </w:rPr>
                  </m:ctrlPr>
                </m:dPr>
                <m:e>
                  <m:r>
                    <w:rPr>
                      <w:rFonts w:ascii="Cambria Math" w:hAnsi="Cambria Math"/>
                    </w:rPr>
                    <m:t>2-1</m:t>
                  </m:r>
                </m:e>
              </m:d>
              <m:ctrlPr>
                <w:rPr>
                  <w:rFonts w:ascii="Cambria Math" w:eastAsia="楷体" w:hAnsi="Cambria Math"/>
                  <w:i/>
                </w:rPr>
              </m:ctrlPr>
            </m:e>
          </m:eqArr>
        </m:oMath>
      </m:oMathPara>
    </w:p>
    <w:p w:rsidR="00520C89" w:rsidRDefault="00520C89" w:rsidP="00520C89">
      <w:pPr>
        <w:ind w:firstLine="480"/>
      </w:pPr>
      <w:r>
        <w:rPr>
          <w:rFonts w:hint="eastAsia"/>
        </w:rPr>
        <w:t>其中，</w:t>
      </w:r>
      <w:r>
        <w:t>R</w:t>
      </w:r>
      <w:r>
        <w:rPr>
          <w:rFonts w:hint="eastAsia"/>
        </w:rPr>
        <w:t>代表</w:t>
      </w:r>
      <w:r w:rsidR="00DF6089">
        <w:rPr>
          <w:rFonts w:hint="eastAsia"/>
        </w:rPr>
        <w:t>三维球体的</w:t>
      </w:r>
      <w:r>
        <w:rPr>
          <w:rFonts w:hint="eastAsia"/>
        </w:rPr>
        <w:t>半径，</w:t>
      </w:r>
      <m:oMath>
        <m:r>
          <w:rPr>
            <w:rFonts w:ascii="Cambria Math" w:hAnsi="Cambria Math"/>
          </w:rPr>
          <m:t>phi</m:t>
        </m:r>
      </m:oMath>
      <w:r>
        <w:rPr>
          <w:rFonts w:hint="eastAsia"/>
        </w:rPr>
        <w:t>为</w:t>
      </w:r>
      <w:r w:rsidR="00C84D12">
        <w:rPr>
          <w:rFonts w:hint="eastAsia"/>
        </w:rPr>
        <w:t>纬度</w:t>
      </w:r>
      <w:r>
        <w:rPr>
          <w:rFonts w:hint="eastAsia"/>
        </w:rPr>
        <w:t>，</w:t>
      </w:r>
      <m:oMath>
        <m:r>
          <w:rPr>
            <w:rFonts w:ascii="Cambria Math" w:hAnsi="Cambria Math"/>
          </w:rPr>
          <m:t>theta</m:t>
        </m:r>
      </m:oMath>
      <w:r>
        <w:rPr>
          <w:rFonts w:hint="eastAsia"/>
        </w:rPr>
        <w:t>为经度。</w:t>
      </w:r>
    </w:p>
    <w:p w:rsidR="00520C89" w:rsidRDefault="00520C89" w:rsidP="00520C89">
      <w:pPr>
        <w:ind w:firstLine="480"/>
      </w:pPr>
      <w:r>
        <w:t>c</w:t>
      </w:r>
      <w:r>
        <w:rPr>
          <w:rFonts w:hint="eastAsia"/>
        </w:rPr>
        <w:t>）偏航角、俯仰角和翻滚角</w:t>
      </w:r>
    </w:p>
    <w:p w:rsidR="00520C89" w:rsidRDefault="00520C89" w:rsidP="00520C89">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w:t>
      </w:r>
      <w:r w:rsidRPr="00B74324">
        <w:t xml:space="preserve">Euler </w:t>
      </w:r>
      <w:r>
        <w:t>A</w:t>
      </w:r>
      <w:r w:rsidRPr="00B74324">
        <w:t>ngles</w:t>
      </w:r>
      <w:r>
        <w:rPr>
          <w:rFonts w:hint="eastAsia"/>
        </w:rPr>
        <w:t>）来表示，即偏航角（</w:t>
      </w:r>
      <w:r>
        <w:t>yaw</w:t>
      </w:r>
      <w:r>
        <w:rPr>
          <w:rFonts w:hint="eastAsia"/>
        </w:rPr>
        <w:t>）、俯仰角（</w:t>
      </w:r>
      <w:r>
        <w:t>pitch</w:t>
      </w:r>
      <w:r>
        <w:rPr>
          <w:rFonts w:hint="eastAsia"/>
        </w:rPr>
        <w:t>）和翻滚角（</w:t>
      </w:r>
      <w:r>
        <w:t>roll</w:t>
      </w:r>
      <w:r>
        <w:rPr>
          <w:rFonts w:hint="eastAsia"/>
        </w:rPr>
        <w:t>），如图</w:t>
      </w:r>
      <w:r w:rsidR="00F12CBF">
        <w:rPr>
          <w:rFonts w:hint="eastAsia"/>
        </w:rPr>
        <w:t>2-4</w:t>
      </w:r>
      <w:r>
        <w:rPr>
          <w:rFonts w:hint="eastAsia"/>
        </w:rPr>
        <w:t>所示。俯仰角为头部</w:t>
      </w:r>
      <w:r w:rsidR="00DF6089">
        <w:rPr>
          <w:rFonts w:hint="eastAsia"/>
        </w:rPr>
        <w:t>水平左右摆动的角度</w:t>
      </w:r>
      <w:r>
        <w:rPr>
          <w:rFonts w:hint="eastAsia"/>
        </w:rPr>
        <w:t>，向右转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度；俯仰角为头部垂直</w:t>
      </w:r>
      <w:r w:rsidR="00DF6089">
        <w:rPr>
          <w:rFonts w:hint="eastAsia"/>
        </w:rPr>
        <w:t>上下摆动的角度</w:t>
      </w:r>
      <w:r>
        <w:rPr>
          <w:rFonts w:hint="eastAsia"/>
        </w:rPr>
        <w:t>，向上抬头为正方向，范围为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rsidR="00520C89" w:rsidRDefault="00F12CBF" w:rsidP="00BA2D6D">
      <w:pPr>
        <w:ind w:firstLineChars="0" w:firstLine="0"/>
        <w:jc w:val="center"/>
      </w:pPr>
      <w:r>
        <w:rPr>
          <w:noProof/>
        </w:rPr>
        <w:drawing>
          <wp:inline distT="0" distB="0" distL="0" distR="0">
            <wp:extent cx="1900719" cy="1789095"/>
            <wp:effectExtent l="0" t="0" r="444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13782" cy="1801391"/>
                    </a:xfrm>
                    <a:prstGeom prst="rect">
                      <a:avLst/>
                    </a:prstGeom>
                  </pic:spPr>
                </pic:pic>
              </a:graphicData>
            </a:graphic>
          </wp:inline>
        </w:drawing>
      </w:r>
    </w:p>
    <w:p w:rsidR="00520C89" w:rsidRDefault="00520C89" w:rsidP="00BA2D6D">
      <w:pPr>
        <w:pStyle w:val="af6"/>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rsidR="00143859" w:rsidRDefault="00143859" w:rsidP="00520C89">
      <w:pPr>
        <w:ind w:firstLine="480"/>
      </w:pPr>
    </w:p>
    <w:p w:rsidR="00520C89" w:rsidRDefault="00520C89" w:rsidP="00520C89">
      <w:pPr>
        <w:ind w:firstLine="480"/>
      </w:pPr>
      <w:r>
        <w:rPr>
          <w:rFonts w:hint="eastAsia"/>
        </w:rPr>
        <w:t>（</w:t>
      </w:r>
      <w:r>
        <w:rPr>
          <w:rFonts w:hint="eastAsia"/>
        </w:rPr>
        <w:t>3</w:t>
      </w:r>
      <w:r>
        <w:rPr>
          <w:rFonts w:hint="eastAsia"/>
        </w:rPr>
        <w:t>）视频</w:t>
      </w:r>
      <w:r w:rsidR="00DF6089">
        <w:rPr>
          <w:rFonts w:hint="eastAsia"/>
        </w:rPr>
        <w:t>区块</w:t>
      </w:r>
    </w:p>
    <w:p w:rsidR="00D86B7A" w:rsidRDefault="00520C89" w:rsidP="00B74A5F">
      <w:pPr>
        <w:ind w:firstLine="480"/>
      </w:pPr>
      <w:r>
        <w:rPr>
          <w:rFonts w:hint="eastAsia"/>
        </w:rPr>
        <w:lastRenderedPageBreak/>
        <w:t>现阶段，全景视频的传输主要有两种方式，一种是传输全部内容，一种是传输部分内容。第二种传输方案中，需要从空间上将全景视频分割成不同的区域，称为区块（</w:t>
      </w:r>
      <w:r>
        <w:t>tile</w:t>
      </w:r>
      <w:r>
        <w:rPr>
          <w:rFonts w:hint="eastAsia"/>
        </w:rPr>
        <w:t>），如图</w:t>
      </w:r>
      <w:r>
        <w:rPr>
          <w:rFonts w:hint="eastAsia"/>
        </w:rPr>
        <w:t>2-</w:t>
      </w:r>
      <w:r w:rsidR="00157509">
        <w:rPr>
          <w:rFonts w:hint="eastAsia"/>
        </w:rPr>
        <w:t>5</w:t>
      </w:r>
      <w:r>
        <w:rPr>
          <w:rFonts w:hint="eastAsia"/>
        </w:rPr>
        <w:t>所示，我们将全景视频分成了</w:t>
      </w:r>
      <w:r w:rsidR="00B74A5F">
        <w:rPr>
          <w:rFonts w:hint="eastAsia"/>
        </w:rPr>
        <w:t>16</w:t>
      </w:r>
      <w:r>
        <w:t>*</w:t>
      </w:r>
      <w:r w:rsidR="00B74A5F">
        <w:rPr>
          <w:rFonts w:hint="eastAsia"/>
        </w:rPr>
        <w:t>8</w:t>
      </w:r>
      <w:r>
        <w:rPr>
          <w:rFonts w:hint="eastAsia"/>
        </w:rPr>
        <w:t>个区块。假设视口区域为</w:t>
      </w:r>
      <w:r w:rsidR="00DF6089">
        <w:rPr>
          <w:rFonts w:hint="eastAsia"/>
        </w:rPr>
        <w:t>绿色区域</w:t>
      </w:r>
      <w:r>
        <w:rPr>
          <w:rFonts w:hint="eastAsia"/>
        </w:rPr>
        <w:t>，则基于</w:t>
      </w:r>
      <w:r>
        <w:t>tile</w:t>
      </w:r>
      <w:r>
        <w:rPr>
          <w:rFonts w:hint="eastAsia"/>
        </w:rPr>
        <w:t>的传输方式只需要传输视口区域所覆盖的</w:t>
      </w:r>
      <w:r w:rsidR="00B74A5F">
        <w:rPr>
          <w:rFonts w:hint="eastAsia"/>
        </w:rPr>
        <w:t>6*4</w:t>
      </w:r>
      <w:r>
        <w:rPr>
          <w:rFonts w:hint="eastAsia"/>
        </w:rPr>
        <w:t>块</w:t>
      </w:r>
      <w:r>
        <w:t>tile</w:t>
      </w:r>
      <w:r>
        <w:rPr>
          <w:rFonts w:hint="eastAsia"/>
        </w:rPr>
        <w:t>，如图中</w:t>
      </w:r>
      <w:r w:rsidR="00DF6089">
        <w:rPr>
          <w:rFonts w:hint="eastAsia"/>
        </w:rPr>
        <w:t>红色</w:t>
      </w:r>
      <w:r>
        <w:rPr>
          <w:rFonts w:hint="eastAsia"/>
        </w:rPr>
        <w:t>区域所示</w:t>
      </w:r>
      <w:r w:rsidR="00B74A5F">
        <w:rPr>
          <w:rFonts w:hint="eastAsia"/>
        </w:rPr>
        <w:t>：</w:t>
      </w:r>
    </w:p>
    <w:p w:rsidR="00520C89" w:rsidRDefault="00FD352F" w:rsidP="00BA2D6D">
      <w:pPr>
        <w:ind w:firstLineChars="0" w:firstLine="0"/>
        <w:jc w:val="center"/>
      </w:pPr>
      <w:r>
        <w:rPr>
          <w:noProof/>
        </w:rPr>
        <w:object w:dxaOrig="4581" w:dyaOrig="1751">
          <v:shape id="_x0000_i1028" type="#_x0000_t75" alt="" style="width:229.3pt;height:87.8pt;mso-width-percent:0;mso-height-percent:0;mso-width-percent:0;mso-height-percent:0" o:ole="">
            <v:imagedata r:id="rId25" o:title=""/>
          </v:shape>
          <o:OLEObject Type="Embed" ProgID="Visio.Drawing.15" ShapeID="_x0000_i1028" DrawAspect="Content" ObjectID="_1643843055" r:id="rId26"/>
        </w:object>
      </w:r>
    </w:p>
    <w:p w:rsidR="00520C89" w:rsidRPr="00ED6C30" w:rsidRDefault="00520C89" w:rsidP="00BA2D6D">
      <w:pPr>
        <w:pStyle w:val="af6"/>
      </w:pPr>
      <w:r w:rsidRPr="00157509">
        <w:rPr>
          <w:rFonts w:hint="eastAsia"/>
        </w:rPr>
        <w:t>图</w:t>
      </w:r>
      <w:r w:rsidRPr="00157509">
        <w:rPr>
          <w:rFonts w:hint="eastAsia"/>
        </w:rPr>
        <w:t>2-</w:t>
      </w:r>
      <w:r w:rsidR="00157509">
        <w:rPr>
          <w:rFonts w:hint="eastAsia"/>
        </w:rPr>
        <w:t>5</w:t>
      </w:r>
      <w:r w:rsidRPr="00157509">
        <w:rPr>
          <w:rFonts w:hint="eastAsia"/>
        </w:rPr>
        <w:t xml:space="preserve"> </w:t>
      </w:r>
      <w:r w:rsidRPr="00157509">
        <w:t>tile</w:t>
      </w:r>
      <w:r w:rsidRPr="00157509">
        <w:rPr>
          <w:rFonts w:hint="eastAsia"/>
        </w:rPr>
        <w:t>示意图</w:t>
      </w:r>
    </w:p>
    <w:p w:rsidR="00520C89" w:rsidRDefault="00520C89" w:rsidP="00157509">
      <w:pPr>
        <w:pStyle w:val="aa"/>
        <w:spacing w:before="163" w:after="163"/>
      </w:pPr>
      <w:bookmarkStart w:id="397" w:name="_Toc33123548"/>
      <w:r>
        <w:t xml:space="preserve">2.1.2 </w:t>
      </w:r>
      <w:r>
        <w:rPr>
          <w:rFonts w:hint="eastAsia"/>
        </w:rPr>
        <w:t>常用预测模型</w:t>
      </w:r>
      <w:bookmarkEnd w:id="397"/>
    </w:p>
    <w:p w:rsidR="00520C89" w:rsidRDefault="00520C89" w:rsidP="00520C89">
      <w:pPr>
        <w:ind w:firstLine="480"/>
      </w:pPr>
      <w:r>
        <w:rPr>
          <w:rFonts w:hint="eastAsia"/>
        </w:rPr>
        <w:t>全景视频视口预测主要有两种方法，基于历史运动轨迹和基于视频显著性检测。考虑到后一种方法的时间复杂度不太适合实时预测，本文只探讨第一种预测算法。</w:t>
      </w:r>
    </w:p>
    <w:p w:rsidR="00520C89" w:rsidRDefault="00520C89" w:rsidP="00520C89">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w:t>
      </w:r>
      <w:r w:rsidR="00DF6089">
        <w:rPr>
          <w:rFonts w:hint="eastAsia"/>
        </w:rPr>
        <w:t>分析、</w:t>
      </w:r>
      <w:r>
        <w:rPr>
          <w:rFonts w:hint="eastAsia"/>
        </w:rPr>
        <w:t>基于机器学习和基于神经网络，本节</w:t>
      </w:r>
      <w:r w:rsidR="0038457A">
        <w:rPr>
          <w:rFonts w:hint="eastAsia"/>
        </w:rPr>
        <w:t>分别</w:t>
      </w:r>
      <w:r>
        <w:rPr>
          <w:rFonts w:hint="eastAsia"/>
        </w:rPr>
        <w:t>介绍这三种类别中的</w:t>
      </w:r>
      <w:r w:rsidR="0038457A">
        <w:rPr>
          <w:rFonts w:hint="eastAsia"/>
        </w:rPr>
        <w:t>常见的</w:t>
      </w:r>
      <w:r>
        <w:rPr>
          <w:rFonts w:hint="eastAsia"/>
        </w:rPr>
        <w:t>预测模型。</w:t>
      </w:r>
    </w:p>
    <w:p w:rsidR="00520C89" w:rsidRDefault="00520C89" w:rsidP="00520C89">
      <w:pPr>
        <w:ind w:firstLine="480"/>
      </w:pPr>
      <w:r>
        <w:rPr>
          <w:rFonts w:hint="eastAsia"/>
        </w:rPr>
        <w:t>（</w:t>
      </w:r>
      <w:r>
        <w:rPr>
          <w:rFonts w:hint="eastAsia"/>
        </w:rPr>
        <w:t>1</w:t>
      </w:r>
      <w:r>
        <w:rPr>
          <w:rFonts w:hint="eastAsia"/>
        </w:rPr>
        <w:t>）移动平均</w:t>
      </w:r>
    </w:p>
    <w:p w:rsidR="00520C89" w:rsidRDefault="00157509" w:rsidP="00520C89">
      <w:pPr>
        <w:ind w:firstLine="480"/>
      </w:pPr>
      <w:r>
        <w:t>MA</w:t>
      </w:r>
      <w:r w:rsidR="00520C89">
        <w:rPr>
          <w:rFonts w:hint="eastAsia"/>
        </w:rPr>
        <w:t>（</w:t>
      </w:r>
      <w:r w:rsidR="00520C89">
        <w:t xml:space="preserve">Moving Average, </w:t>
      </w:r>
      <w:r>
        <w:rPr>
          <w:rFonts w:hint="eastAsia"/>
        </w:rPr>
        <w:t>移动平均</w:t>
      </w:r>
      <w:r w:rsidR="00520C89">
        <w:rPr>
          <w:rFonts w:hint="eastAsia"/>
        </w:rPr>
        <w:t>）是一种简单的时间预测模型，主要思想是根据历史一段时间（即窗口）内序列的平均值来预测接下来某一时刻的序列值，然后移动窗口继续预测，计算公式如下：</w:t>
      </w:r>
    </w:p>
    <w:p w:rsidR="00851772" w:rsidRPr="00B95B8E" w:rsidRDefault="000D153C" w:rsidP="00851772">
      <w:pPr>
        <w:ind w:firstLineChars="1150" w:firstLine="27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2-2</m:t>
                  </m:r>
                </m:e>
              </m:d>
            </m:e>
          </m:eqArr>
        </m:oMath>
      </m:oMathPara>
    </w:p>
    <w:p w:rsidR="00520C89" w:rsidRDefault="00520C89" w:rsidP="00520C89">
      <w:pPr>
        <w:ind w:firstLine="480"/>
        <w:jc w:val="left"/>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表示</w:t>
      </w:r>
      <m:oMath>
        <m:r>
          <w:rPr>
            <w:rFonts w:ascii="Cambria Math" w:hAnsi="Cambria Math"/>
          </w:rPr>
          <m:t>t</m:t>
        </m:r>
      </m:oMath>
      <w:r>
        <w:rPr>
          <w:rFonts w:hint="eastAsia"/>
        </w:rPr>
        <w:t>时刻的预测值，</w:t>
      </w:r>
      <m:oMath>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oMath>
      <w:r>
        <w:rPr>
          <w:rFonts w:hint="eastAsia"/>
        </w:rPr>
        <w:t>为历史</w:t>
      </w:r>
      <m:oMath>
        <m:r>
          <w:rPr>
            <w:rFonts w:ascii="Cambria Math" w:hAnsi="Cambria Math"/>
          </w:rPr>
          <m:t>n</m:t>
        </m:r>
      </m:oMath>
      <w:r>
        <w:rPr>
          <w:rFonts w:hint="eastAsia"/>
        </w:rPr>
        <w:t>个序列值。</w:t>
      </w:r>
    </w:p>
    <w:p w:rsidR="00520C89" w:rsidRDefault="00520C89" w:rsidP="00520C89">
      <w:pPr>
        <w:ind w:firstLine="480"/>
        <w:jc w:val="left"/>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rsidR="00851772" w:rsidRPr="00851772" w:rsidRDefault="000D153C" w:rsidP="0038457A">
      <w:pPr>
        <w:ind w:firstLineChars="900" w:firstLine="21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2-3</m:t>
                  </m:r>
                </m:e>
              </m:d>
            </m:e>
          </m:eqArr>
        </m:oMath>
      </m:oMathPara>
    </w:p>
    <w:p w:rsidR="00520C89" w:rsidRPr="005E7526" w:rsidRDefault="00520C89" w:rsidP="00051E01">
      <w:pPr>
        <w:ind w:firstLine="480"/>
      </w:pPr>
      <w:r>
        <w:rPr>
          <w:rFonts w:hint="eastAsia"/>
        </w:rPr>
        <w:t>其中，</w:t>
      </w:r>
      <m:oMath>
        <m:sSub>
          <m:sSubPr>
            <m:ctrlPr>
              <w:rPr>
                <w:rFonts w:ascii="Cambria Math" w:hAnsi="Cambria Math"/>
                <w:i/>
              </w:rPr>
            </m:ctrlPr>
          </m:sSubPr>
          <m:e>
            <m:r>
              <w:rPr>
                <w:rFonts w:ascii="Cambria Math" w:hAnsi="Cambria Math"/>
              </w:rPr>
              <m:t>δ</m:t>
            </m:r>
          </m:e>
          <m:sub>
            <m:r>
              <w:rPr>
                <w:rFonts w:ascii="Cambria Math" w:hAnsi="Cambria Math"/>
              </w:rPr>
              <m:t>n</m:t>
            </m:r>
          </m:sub>
        </m:sSub>
      </m:oMath>
      <w:r>
        <w:rPr>
          <w:rFonts w:hint="eastAsia"/>
        </w:rPr>
        <w:t>为第</w:t>
      </w:r>
      <m:oMath>
        <m:r>
          <w:rPr>
            <w:rFonts w:ascii="Cambria Math" w:hAnsi="Cambria Math"/>
          </w:rPr>
          <m:t>n</m:t>
        </m:r>
      </m:oMath>
      <w:r>
        <w:rPr>
          <w:rFonts w:hint="eastAsia"/>
        </w:rPr>
        <w:t>个</w:t>
      </w:r>
      <w:r w:rsidR="0038457A">
        <w:rPr>
          <w:rFonts w:hint="eastAsia"/>
        </w:rPr>
        <w:t>序列的</w:t>
      </w:r>
      <w:r>
        <w:rPr>
          <w:rFonts w:hint="eastAsia"/>
        </w:rPr>
        <w:t>权重值</w:t>
      </w:r>
      <w:r w:rsidR="0038457A">
        <w:rPr>
          <w:rFonts w:hint="eastAsia"/>
        </w:rPr>
        <w:t>。</w:t>
      </w:r>
      <w:r>
        <w:rPr>
          <w:rFonts w:hint="eastAsia"/>
        </w:rPr>
        <w:t>使用该方法进行预测时，权重值的选择尤</w:t>
      </w:r>
      <w:r>
        <w:rPr>
          <w:rFonts w:hint="eastAsia"/>
        </w:rPr>
        <w:lastRenderedPageBreak/>
        <w:t>为重要，最为简单的是经验法和试验法，通常情况下，最近的序列值最能影响未来预测值，所以权重值应该大一些。</w:t>
      </w:r>
    </w:p>
    <w:p w:rsidR="00520C89" w:rsidRDefault="00520C89" w:rsidP="00520C89">
      <w:pPr>
        <w:ind w:firstLine="480"/>
      </w:pPr>
      <w:r>
        <w:rPr>
          <w:rFonts w:hint="eastAsia"/>
        </w:rPr>
        <w:t>（</w:t>
      </w:r>
      <w:r>
        <w:t>2</w:t>
      </w:r>
      <w:r>
        <w:rPr>
          <w:rFonts w:hint="eastAsia"/>
        </w:rPr>
        <w:t>）</w:t>
      </w:r>
      <w:r>
        <w:rPr>
          <w:rFonts w:hint="eastAsia"/>
        </w:rPr>
        <w:t>ARIMA</w:t>
      </w:r>
    </w:p>
    <w:p w:rsidR="00520C89" w:rsidRDefault="00157509" w:rsidP="00520C89">
      <w:pPr>
        <w:ind w:firstLine="480"/>
      </w:pPr>
      <w:r>
        <w:rPr>
          <w:rFonts w:hint="eastAsia"/>
        </w:rPr>
        <w:t>A</w:t>
      </w:r>
      <w:r>
        <w:t>RIMA</w:t>
      </w:r>
      <w:r w:rsidR="00520C89">
        <w:rPr>
          <w:rFonts w:hint="eastAsia"/>
        </w:rPr>
        <w:t>（</w:t>
      </w:r>
      <w:r w:rsidR="00520C89">
        <w:t xml:space="preserve">Auto-Regressive Integrated Moving Average , </w:t>
      </w:r>
      <w:r>
        <w:rPr>
          <w:rFonts w:hint="eastAsia"/>
        </w:rPr>
        <w:t>整合移动平均自回归模型</w:t>
      </w:r>
      <w:r w:rsidR="00520C89">
        <w:rPr>
          <w:rFonts w:hint="eastAsia"/>
        </w:rPr>
        <w:t>）是基于统计学的十分流行的一种预测模型。该模型有着完善的理论依据，简单高效。</w:t>
      </w:r>
    </w:p>
    <w:p w:rsidR="00520C89" w:rsidRDefault="00520C89" w:rsidP="00520C89">
      <w:pPr>
        <w:ind w:firstLine="480"/>
      </w:pPr>
      <w:r>
        <w:rPr>
          <w:rFonts w:hint="eastAsia"/>
        </w:rPr>
        <w:t>A</w:t>
      </w:r>
      <w:r>
        <w:t>RIMA</w:t>
      </w:r>
      <w:r>
        <w:rPr>
          <w:rFonts w:hint="eastAsia"/>
        </w:rPr>
        <w:t>模型是在</w:t>
      </w:r>
      <w:r w:rsidR="00157509">
        <w:t>ARMA</w:t>
      </w:r>
      <w:r>
        <w:rPr>
          <w:rFonts w:hint="eastAsia"/>
        </w:rPr>
        <w:t>（</w:t>
      </w:r>
      <w:r>
        <w:t xml:space="preserve">Auto Regression and Moving Average, </w:t>
      </w:r>
      <w:r w:rsidR="00157509">
        <w:rPr>
          <w:rFonts w:hint="eastAsia"/>
        </w:rPr>
        <w:t>移动平均自回归模型</w:t>
      </w:r>
      <w:r>
        <w:rPr>
          <w:rFonts w:hint="eastAsia"/>
        </w:rPr>
        <w:t>）的基础上进行</w:t>
      </w:r>
      <w:r>
        <w:t>d</w:t>
      </w:r>
      <w:r>
        <w:rPr>
          <w:rFonts w:hint="eastAsia"/>
        </w:rPr>
        <w:t>阶差分得到的。差分是将不平稳序列转为平稳序列的常用方法之一，所谓差分，就是使用后一个序列值减去前一个序列值后的结果，一阶差分即进行一次减法运算，二阶差分则在一阶差分的结果上再进行一次减法运算，</w:t>
      </w:r>
      <w:r>
        <w:rPr>
          <w:rFonts w:hint="eastAsia"/>
        </w:rPr>
        <w:t>d</w:t>
      </w:r>
      <w:r>
        <w:rPr>
          <w:rFonts w:hint="eastAsia"/>
        </w:rPr>
        <w:t>阶差分依此类推，计算公式如下：</w:t>
      </w:r>
    </w:p>
    <w:p w:rsidR="00851772" w:rsidRPr="00851772" w:rsidRDefault="000D153C" w:rsidP="0038457A">
      <w:pPr>
        <w:ind w:firstLineChars="1400" w:firstLine="3360"/>
        <w:jc w:val="center"/>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Sub>
                    </m:e>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up>
                          <m:r>
                            <w:rPr>
                              <w:rFonts w:ascii="Cambria Math" w:hAnsi="Cambria Math"/>
                            </w:rPr>
                            <m:t>1</m:t>
                          </m:r>
                        </m:sup>
                      </m:sSubSup>
                    </m:e>
                  </m:eqArr>
                </m:e>
              </m:d>
              <m:r>
                <w:rPr>
                  <w:rFonts w:ascii="Cambria Math" w:hAnsi="Cambria Math"/>
                </w:rPr>
                <m:t>#</m:t>
              </m:r>
              <m:d>
                <m:dPr>
                  <m:ctrlPr>
                    <w:rPr>
                      <w:rFonts w:ascii="Cambria Math" w:hAnsi="Cambria Math"/>
                      <w:i/>
                    </w:rPr>
                  </m:ctrlPr>
                </m:dPr>
                <m:e>
                  <m:r>
                    <w:rPr>
                      <w:rFonts w:ascii="Cambria Math" w:hAnsi="Cambria Math"/>
                    </w:rPr>
                    <m:t>2-4</m:t>
                  </m:r>
                </m:e>
              </m:d>
            </m:e>
          </m:eqArr>
        </m:oMath>
      </m:oMathPara>
    </w:p>
    <w:p w:rsidR="00520C89" w:rsidRDefault="00520C89" w:rsidP="00520C89">
      <w:pPr>
        <w:ind w:firstLineChars="0" w:firstLine="420"/>
      </w:pPr>
      <w:r>
        <w:rPr>
          <w:rFonts w:hint="eastAsia"/>
        </w:rPr>
        <w:t>A</w:t>
      </w:r>
      <w:r>
        <w:t>RMA</w:t>
      </w:r>
      <w:r>
        <w:rPr>
          <w:rFonts w:hint="eastAsia"/>
        </w:rPr>
        <w:t>模型则是由</w:t>
      </w:r>
      <w:r w:rsidR="00157509">
        <w:rPr>
          <w:rFonts w:hint="eastAsia"/>
        </w:rPr>
        <w:t>A</w:t>
      </w:r>
      <w:r w:rsidR="00157509">
        <w:t>R</w:t>
      </w:r>
      <w:r>
        <w:rPr>
          <w:rFonts w:hint="eastAsia"/>
        </w:rPr>
        <w:t>（</w:t>
      </w:r>
      <w:r>
        <w:t xml:space="preserve">Auto Regression, </w:t>
      </w:r>
      <w:r w:rsidR="00157509">
        <w:rPr>
          <w:rFonts w:hint="eastAsia"/>
        </w:rPr>
        <w:t>自回归模型</w:t>
      </w:r>
      <w:r>
        <w:rPr>
          <w:rFonts w:hint="eastAsia"/>
        </w:rPr>
        <w:t>）和</w:t>
      </w:r>
      <w:r w:rsidR="00157509">
        <w:rPr>
          <w:rFonts w:hint="eastAsia"/>
        </w:rPr>
        <w:t>M</w:t>
      </w:r>
      <w:r w:rsidR="00157509">
        <w:t>A</w:t>
      </w:r>
      <w:r>
        <w:rPr>
          <w:rFonts w:hint="eastAsia"/>
        </w:rPr>
        <w:t>模型</w:t>
      </w:r>
      <w:r w:rsidR="0038457A">
        <w:rPr>
          <w:rFonts w:hint="eastAsia"/>
        </w:rPr>
        <w:t>两部分</w:t>
      </w:r>
      <w:r>
        <w:rPr>
          <w:rFonts w:hint="eastAsia"/>
        </w:rPr>
        <w:t>组成，表达如下：</w:t>
      </w:r>
    </w:p>
    <w:p w:rsidR="00851772" w:rsidRPr="00851772" w:rsidRDefault="000D153C" w:rsidP="0038457A">
      <w:pPr>
        <w:ind w:firstLineChars="0" w:firstLine="0"/>
        <w:jc w:val="cente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2-5</m:t>
                  </m:r>
                </m:e>
              </m:d>
            </m:e>
          </m:eqArr>
        </m:oMath>
      </m:oMathPara>
    </w:p>
    <w:p w:rsidR="00520C89" w:rsidRDefault="00520C89" w:rsidP="00051E01">
      <w:pPr>
        <w:ind w:firstLine="480"/>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是模型的输出，即</w:t>
      </w:r>
      <w:r>
        <w:rPr>
          <w:rFonts w:hint="eastAsia"/>
        </w:rPr>
        <w:t>t</w:t>
      </w:r>
      <w:r>
        <w:rPr>
          <w:rFonts w:hint="eastAsia"/>
        </w:rPr>
        <w:t>时刻的预测值，</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oMath>
      <w:r>
        <w:rPr>
          <w:rFonts w:hint="eastAsia"/>
        </w:rPr>
        <w:t>是</w:t>
      </w:r>
      <w:r>
        <w:rPr>
          <w:rFonts w:hint="eastAsia"/>
        </w:rPr>
        <w:t>A</w:t>
      </w:r>
      <w:r>
        <w:t>R</w:t>
      </w:r>
      <w:r>
        <w:rPr>
          <w:rFonts w:hint="eastAsia"/>
        </w:rPr>
        <w:t>模型的公式，</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hint="eastAsia"/>
        </w:rPr>
        <w:t>是系数，</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m:oMath>
        <m:r>
          <w:rPr>
            <w:rFonts w:ascii="Cambria Math" w:hAnsi="Cambria Math" w:hint="eastAsia"/>
          </w:rPr>
          <m:t>p</m:t>
        </m:r>
        <m:r>
          <w:rPr>
            <w:rFonts w:ascii="Cambria Math" w:hAnsi="Cambria Math"/>
          </w:rPr>
          <m:t>,q,d</m:t>
        </m:r>
      </m:oMath>
      <w:r>
        <w:rPr>
          <w:rFonts w:hint="eastAsia"/>
        </w:rPr>
        <w:t>的值，差分中的</w:t>
      </w:r>
      <m:oMath>
        <m:r>
          <w:rPr>
            <w:rFonts w:ascii="Cambria Math" w:hAnsi="Cambria Math"/>
          </w:rPr>
          <m:t>d</m:t>
        </m:r>
      </m:oMath>
      <w:r>
        <w:rPr>
          <w:rFonts w:hint="eastAsia"/>
        </w:rPr>
        <w:t>可以通过平稳性检验来确定，</w:t>
      </w:r>
      <m:oMath>
        <m:r>
          <w:rPr>
            <w:rFonts w:ascii="Cambria Math" w:hAnsi="Cambria Math"/>
          </w:rPr>
          <m:t>p</m:t>
        </m:r>
      </m:oMath>
      <w:r>
        <w:rPr>
          <w:rFonts w:hint="eastAsia"/>
        </w:rPr>
        <w:t>和</w:t>
      </w:r>
      <m:oMath>
        <m:r>
          <w:rPr>
            <w:rFonts w:ascii="Cambria Math" w:hAnsi="Cambria Math"/>
          </w:rPr>
          <m:t>q</m:t>
        </m:r>
      </m:oMath>
      <w:r>
        <w:rPr>
          <w:rFonts w:hint="eastAsia"/>
        </w:rPr>
        <w:t>一般是</w:t>
      </w:r>
      <w:r w:rsidR="00051E01">
        <w:rPr>
          <w:rFonts w:hint="eastAsia"/>
        </w:rPr>
        <w:t>观察时间序列的字相关图和偏相关图</w:t>
      </w:r>
      <w:r>
        <w:rPr>
          <w:rFonts w:hint="eastAsia"/>
        </w:rPr>
        <w:t>[</w:t>
      </w:r>
      <w:r w:rsidR="00157509">
        <w:rPr>
          <w:rFonts w:hint="eastAsia"/>
        </w:rPr>
        <w:t>40</w:t>
      </w:r>
      <w:r>
        <w:t>]</w:t>
      </w:r>
      <w:r>
        <w:rPr>
          <w:rFonts w:hint="eastAsia"/>
        </w:rPr>
        <w:t>的截尾和拖尾来确定。</w:t>
      </w:r>
    </w:p>
    <w:p w:rsidR="00520C89" w:rsidRPr="00C22D9E" w:rsidRDefault="00520C89" w:rsidP="00051E01">
      <w:pPr>
        <w:ind w:firstLine="480"/>
      </w:pPr>
      <w:r>
        <w:rPr>
          <w:rFonts w:hint="eastAsia"/>
        </w:rPr>
        <w:t>A</w:t>
      </w:r>
      <w:r>
        <w:t>RIMA</w:t>
      </w:r>
      <w:r>
        <w:rPr>
          <w:rFonts w:hint="eastAsia"/>
        </w:rPr>
        <w:t>模型简单高效，但仅适用于线性规律，同时关键的</w:t>
      </w:r>
      <m:oMath>
        <m:r>
          <w:rPr>
            <w:rFonts w:ascii="Cambria Math" w:hAnsi="Cambria Math"/>
          </w:rPr>
          <m:t>p</m:t>
        </m:r>
      </m:oMath>
      <w:r w:rsidR="00051E01">
        <w:rPr>
          <w:rFonts w:hint="eastAsia"/>
        </w:rPr>
        <w:t>和</w:t>
      </w:r>
      <m:oMath>
        <m:r>
          <w:rPr>
            <w:rFonts w:ascii="Cambria Math" w:hAnsi="Cambria Math"/>
          </w:rPr>
          <m:t>q</m:t>
        </m:r>
      </m:oMath>
      <w:r>
        <w:rPr>
          <w:rFonts w:hint="eastAsia"/>
        </w:rPr>
        <w:t>的值需要人工判断，且参数一</w:t>
      </w:r>
      <w:r w:rsidR="00157509">
        <w:rPr>
          <w:rFonts w:hint="eastAsia"/>
        </w:rPr>
        <w:t>旦</w:t>
      </w:r>
      <w:r>
        <w:rPr>
          <w:rFonts w:hint="eastAsia"/>
        </w:rPr>
        <w:t>固定后就无法应对数据的变动，在实际的视口预测模型中，由于用户观看不同视频时的观看行为不同，需要对每一个视频都进行参数估计建立新的模型，工程量大效率低下，因此该模型并不适用于本文探讨的预测场景。</w:t>
      </w:r>
    </w:p>
    <w:p w:rsidR="00520C89" w:rsidRDefault="00520C89" w:rsidP="00520C89">
      <w:pPr>
        <w:ind w:firstLine="480"/>
      </w:pPr>
      <w:r>
        <w:rPr>
          <w:rFonts w:hint="eastAsia"/>
        </w:rPr>
        <w:t>（</w:t>
      </w:r>
      <w:r>
        <w:rPr>
          <w:rFonts w:hint="eastAsia"/>
        </w:rPr>
        <w:t>3</w:t>
      </w:r>
      <w:r>
        <w:rPr>
          <w:rFonts w:hint="eastAsia"/>
        </w:rPr>
        <w:t>）线性回归</w:t>
      </w:r>
    </w:p>
    <w:p w:rsidR="00520C89" w:rsidRDefault="00520C89" w:rsidP="00520C89">
      <w:pPr>
        <w:ind w:firstLine="480"/>
      </w:pPr>
      <w:r>
        <w:rPr>
          <w:rFonts w:hint="eastAsia"/>
        </w:rPr>
        <w:t>随着机器学习技术的发展，研究人员也开始使用一些机器学习的模型来进行预测。</w:t>
      </w:r>
      <w:r w:rsidR="00157509">
        <w:rPr>
          <w:rFonts w:hint="eastAsia"/>
        </w:rPr>
        <w:t>L</w:t>
      </w:r>
      <w:r w:rsidR="00157509">
        <w:t>R</w:t>
      </w:r>
      <w:r>
        <w:rPr>
          <w:rFonts w:hint="eastAsia"/>
        </w:rPr>
        <w:t>（</w:t>
      </w:r>
      <w:r>
        <w:t xml:space="preserve">Linear Regression, </w:t>
      </w:r>
      <w:r w:rsidR="00157509">
        <w:rPr>
          <w:rFonts w:hint="eastAsia"/>
        </w:rPr>
        <w:t>线性回归</w:t>
      </w:r>
      <w:r>
        <w:rPr>
          <w:rFonts w:hint="eastAsia"/>
        </w:rPr>
        <w:t>）</w:t>
      </w:r>
      <w:r>
        <w:t>[4</w:t>
      </w:r>
      <w:r w:rsidR="00157509">
        <w:rPr>
          <w:rFonts w:hint="eastAsia"/>
        </w:rPr>
        <w:t>1</w:t>
      </w:r>
      <w:r>
        <w:t>]</w:t>
      </w:r>
      <w:r>
        <w:rPr>
          <w:rFonts w:hint="eastAsia"/>
        </w:rPr>
        <w:t>是机器学习中较为基础的一种算法。线性回归主要是找到数据之间的规律函数，对于单变量而言，线性回归拟合出一条直线，方程可表示为：</w:t>
      </w:r>
      <m:oMath>
        <m:r>
          <w:rPr>
            <w:rFonts w:ascii="Cambria Math" w:hAnsi="Cambria Math"/>
          </w:rPr>
          <m:t>y=a+bx</m:t>
        </m:r>
      </m:oMath>
      <w:r>
        <w:rPr>
          <w:rFonts w:hint="eastAsia"/>
        </w:rPr>
        <w:t>，对于多个变量的话，拟合出来的表达式可表示为：</w:t>
      </w:r>
    </w:p>
    <w:p w:rsidR="00851772" w:rsidRPr="00851772" w:rsidRDefault="000D153C" w:rsidP="00851772">
      <w:pPr>
        <w:ind w:firstLine="480"/>
      </w:pPr>
      <m:oMathPara>
        <m:oMath>
          <m:eqArr>
            <m:eqArrPr>
              <m:maxDist m:val="1"/>
              <m:ctrlPr>
                <w:rPr>
                  <w:rFonts w:ascii="Cambria Math" w:hAnsi="Cambria Math"/>
                  <w:i/>
                </w:rPr>
              </m:ctrlPr>
            </m:eqArrPr>
            <m:e>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2-6</m:t>
                  </m:r>
                </m:e>
              </m:d>
            </m:e>
          </m:eqArr>
        </m:oMath>
      </m:oMathPara>
    </w:p>
    <w:p w:rsidR="00520C89" w:rsidRPr="00043A24" w:rsidRDefault="00520C89" w:rsidP="00520C89">
      <w:pPr>
        <w:ind w:firstLine="480"/>
        <w:jc w:val="left"/>
      </w:pPr>
      <w:r>
        <w:rPr>
          <w:rFonts w:hint="eastAsia"/>
        </w:rPr>
        <w:t>其中，</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Pr>
          <w:rFonts w:hint="eastAsia"/>
        </w:rPr>
        <w:t>是常数项，</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对应的偏回归系数。</w:t>
      </w:r>
    </w:p>
    <w:p w:rsidR="00520C89" w:rsidRDefault="00520C89" w:rsidP="00520C89">
      <w:pPr>
        <w:ind w:firstLine="480"/>
      </w:pPr>
      <w:r>
        <w:rPr>
          <w:rFonts w:hint="eastAsia"/>
        </w:rPr>
        <w:t>基于机器学习的预测算法主要是模型的训练，一般是根据历史窗口的大小将数据集划分为多个子序列段</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，每个子序列段后的</w:t>
      </w:r>
      <m:oMath>
        <m:r>
          <w:rPr>
            <w:rFonts w:ascii="Cambria Math" w:hAnsi="Cambria Math"/>
          </w:rPr>
          <m:t>h</m:t>
        </m:r>
      </m:oMath>
      <w:r>
        <w:rPr>
          <w:rFonts w:hint="eastAsia"/>
        </w:rPr>
        <w:t>个值就是待预测的真实值</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m:t>
            </m:r>
          </m:sub>
        </m:sSub>
      </m:oMath>
      <w:r>
        <w:rPr>
          <w:rFonts w:hint="eastAsia"/>
        </w:rPr>
        <w:t>，模型输出的即为对应的</w:t>
      </w:r>
      <m:oMath>
        <m:r>
          <w:rPr>
            <w:rFonts w:ascii="Cambria Math" w:hAnsi="Cambria Math"/>
          </w:rPr>
          <m:t>h</m:t>
        </m:r>
      </m:oMath>
      <w:r>
        <w:rPr>
          <w:rFonts w:hint="eastAsia"/>
        </w:rPr>
        <w:t>个预测值</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t+h</m:t>
            </m:r>
          </m:sub>
          <m:sup>
            <m:r>
              <w:rPr>
                <w:rFonts w:ascii="Cambria Math" w:hAnsi="Cambria Math"/>
              </w:rPr>
              <m:t>'</m:t>
            </m:r>
          </m:sup>
        </m:sSubSup>
      </m:oMath>
      <w:r>
        <w:rPr>
          <w:rFonts w:hint="eastAsia"/>
        </w:rPr>
        <w:t>。在这种</w:t>
      </w:r>
      <w:r w:rsidR="00051E01">
        <w:rPr>
          <w:rFonts w:hint="eastAsia"/>
        </w:rPr>
        <w:t>情况下，我们</w:t>
      </w:r>
      <w:r>
        <w:rPr>
          <w:rFonts w:hint="eastAsia"/>
        </w:rPr>
        <w:t>通常使用真实值与预测值的</w:t>
      </w:r>
      <w:r w:rsidR="00157509">
        <w:rPr>
          <w:rFonts w:hint="eastAsia"/>
        </w:rPr>
        <w:t>M</w:t>
      </w:r>
      <w:r w:rsidR="00157509">
        <w:t>SE</w:t>
      </w:r>
      <w:r>
        <w:rPr>
          <w:rFonts w:hint="eastAsia"/>
        </w:rPr>
        <w:t>（</w:t>
      </w:r>
      <w:r>
        <w:t xml:space="preserve">Mean Squared Error, </w:t>
      </w:r>
      <w:r w:rsidR="00157509">
        <w:rPr>
          <w:rFonts w:hint="eastAsia"/>
        </w:rPr>
        <w:t>均方误差</w:t>
      </w:r>
      <w:r>
        <w:rPr>
          <w:rFonts w:hint="eastAsia"/>
        </w:rPr>
        <w:t>）</w:t>
      </w:r>
      <w:r w:rsidR="00051E01">
        <w:rPr>
          <w:rFonts w:hint="eastAsia"/>
        </w:rPr>
        <w:t>作为训练时的</w:t>
      </w:r>
      <w:r>
        <w:rPr>
          <w:rFonts w:hint="eastAsia"/>
        </w:rPr>
        <w:t>损失函数，计算公式如下：</w:t>
      </w:r>
    </w:p>
    <w:p w:rsidR="00851772" w:rsidRPr="00851772" w:rsidRDefault="000D153C" w:rsidP="00520C89">
      <w:pPr>
        <w:ind w:firstLine="480"/>
      </w:pPr>
      <m:oMathPara>
        <m:oMath>
          <m:eqArr>
            <m:eqArrPr>
              <m:maxDist m:val="1"/>
              <m:ctrlPr>
                <w:rPr>
                  <w:rFonts w:ascii="Cambria Math" w:hAnsi="Cambria Math"/>
                  <w:i/>
                </w:rPr>
              </m:ctrlPr>
            </m:eqArrPr>
            <m:e>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2-7</m:t>
                  </m:r>
                </m:e>
              </m:d>
            </m:e>
          </m:eqArr>
        </m:oMath>
      </m:oMathPara>
    </w:p>
    <w:p w:rsidR="00520C89" w:rsidRDefault="00520C89" w:rsidP="00520C89">
      <w:pPr>
        <w:ind w:firstLine="480"/>
      </w:pPr>
      <w:r>
        <w:rPr>
          <w:rFonts w:hint="eastAsia"/>
        </w:rPr>
        <w:t>其中，</w:t>
      </w:r>
      <m:oMath>
        <m:r>
          <w:rPr>
            <w:rFonts w:ascii="Cambria Math" w:hAnsi="Cambria Math"/>
          </w:rPr>
          <m:t>n</m:t>
        </m:r>
      </m:oMath>
      <w:r>
        <w:rPr>
          <w:rFonts w:hint="eastAsia"/>
        </w:rPr>
        <w:t>为预测值个数，</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为系数，</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为真实值，</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为对应的预测值。</w:t>
      </w:r>
    </w:p>
    <w:p w:rsidR="00520C89" w:rsidRDefault="00843614" w:rsidP="00520C89">
      <w:pPr>
        <w:ind w:firstLine="480"/>
      </w:pPr>
      <w:r>
        <w:rPr>
          <w:rFonts w:hint="eastAsia"/>
        </w:rPr>
        <w:t>可以看出，</w:t>
      </w:r>
      <w:r w:rsidR="00520C89">
        <w:rPr>
          <w:rFonts w:hint="eastAsia"/>
        </w:rPr>
        <w:t>回归</w:t>
      </w:r>
      <w:r>
        <w:rPr>
          <w:rFonts w:hint="eastAsia"/>
        </w:rPr>
        <w:t>问题</w:t>
      </w:r>
      <w:r w:rsidR="00520C89">
        <w:rPr>
          <w:rFonts w:hint="eastAsia"/>
        </w:rPr>
        <w:t>最后就转变成了优化问题，即找到使损失函数最小的解，划分好训练集与测试集之后训练模型即可。</w:t>
      </w:r>
    </w:p>
    <w:p w:rsidR="00520C89" w:rsidRDefault="00520C89" w:rsidP="00520C89">
      <w:pPr>
        <w:ind w:firstLine="480"/>
      </w:pPr>
      <w:r>
        <w:rPr>
          <w:rFonts w:hint="eastAsia"/>
        </w:rPr>
        <w:t>除了</w:t>
      </w:r>
      <w:r w:rsidR="00FB7FE4">
        <w:rPr>
          <w:rFonts w:hint="eastAsia"/>
        </w:rPr>
        <w:t>L</w:t>
      </w:r>
      <w:r w:rsidR="00FB7FE4">
        <w:t>R</w:t>
      </w:r>
      <w:r w:rsidR="00FB7FE4">
        <w:rPr>
          <w:rFonts w:hint="eastAsia"/>
        </w:rPr>
        <w:t>模型外</w:t>
      </w:r>
      <w:r>
        <w:rPr>
          <w:rFonts w:hint="eastAsia"/>
        </w:rPr>
        <w:t>，</w:t>
      </w:r>
      <w:r w:rsidR="00FB7FE4">
        <w:rPr>
          <w:rFonts w:hint="eastAsia"/>
        </w:rPr>
        <w:t>常见的</w:t>
      </w:r>
      <w:r>
        <w:rPr>
          <w:rFonts w:hint="eastAsia"/>
        </w:rPr>
        <w:t>机器学习模型还有</w:t>
      </w:r>
      <w:r w:rsidR="00157509">
        <w:rPr>
          <w:rFonts w:hint="eastAsia"/>
        </w:rPr>
        <w:t>S</w:t>
      </w:r>
      <w:r w:rsidR="00157509">
        <w:t>VM</w:t>
      </w:r>
      <w:r>
        <w:rPr>
          <w:rFonts w:hint="eastAsia"/>
        </w:rPr>
        <w:t>模型（</w:t>
      </w:r>
      <w:r>
        <w:t>Support Vector Ma</w:t>
      </w:r>
      <w:r>
        <w:rPr>
          <w:rFonts w:hint="eastAsia"/>
        </w:rPr>
        <w:t>c</w:t>
      </w:r>
      <w:r>
        <w:t>hine</w:t>
      </w:r>
      <w:r>
        <w:rPr>
          <w:rFonts w:hint="eastAsia"/>
        </w:rPr>
        <w:t>,</w:t>
      </w:r>
      <w:r>
        <w:t xml:space="preserve"> </w:t>
      </w:r>
      <w:r w:rsidR="00157509">
        <w:rPr>
          <w:rFonts w:hint="eastAsia"/>
        </w:rPr>
        <w:t>支持向量机</w:t>
      </w:r>
      <w:r>
        <w:rPr>
          <w:rFonts w:hint="eastAsia"/>
        </w:rPr>
        <w:t>）</w:t>
      </w:r>
      <w:r>
        <w:rPr>
          <w:rFonts w:hint="eastAsia"/>
        </w:rPr>
        <w:t>[</w:t>
      </w:r>
      <w:r>
        <w:t>4</w:t>
      </w:r>
      <w:r w:rsidR="00157509">
        <w:rPr>
          <w:rFonts w:hint="eastAsia"/>
        </w:rPr>
        <w:t>2</w:t>
      </w:r>
      <w:r>
        <w:t>]</w:t>
      </w:r>
      <w:r>
        <w:rPr>
          <w:rFonts w:hint="eastAsia"/>
        </w:rPr>
        <w:t>和</w:t>
      </w:r>
      <w:r w:rsidR="00157509">
        <w:rPr>
          <w:rFonts w:hint="eastAsia"/>
        </w:rPr>
        <w:t>R</w:t>
      </w:r>
      <w:r w:rsidR="00157509">
        <w:t>F</w:t>
      </w:r>
      <w:r>
        <w:rPr>
          <w:rFonts w:hint="eastAsia"/>
        </w:rPr>
        <w:t>模型（</w:t>
      </w:r>
      <w:r>
        <w:t xml:space="preserve">Random Forest, </w:t>
      </w:r>
      <w:r w:rsidR="00157509">
        <w:rPr>
          <w:rFonts w:hint="eastAsia"/>
        </w:rPr>
        <w:t>随机森林</w:t>
      </w:r>
      <w:r>
        <w:rPr>
          <w:rFonts w:hint="eastAsia"/>
        </w:rPr>
        <w:t>）</w:t>
      </w:r>
      <w:r>
        <w:t>[4</w:t>
      </w:r>
      <w:r w:rsidR="00157509">
        <w:rPr>
          <w:rFonts w:hint="eastAsia"/>
        </w:rPr>
        <w:t>3</w:t>
      </w:r>
      <w:r>
        <w:t>]</w:t>
      </w:r>
      <w:r>
        <w:rPr>
          <w:rFonts w:hint="eastAsia"/>
        </w:rPr>
        <w:t>。相比于基于统计学的预测方法，基于机器学习的方法可以处理非线性关系，同时训练出来的预测模型具有普适性。</w:t>
      </w:r>
    </w:p>
    <w:p w:rsidR="00520C89" w:rsidRDefault="00520C89" w:rsidP="00520C89">
      <w:pPr>
        <w:ind w:firstLine="480"/>
      </w:pPr>
      <w:r>
        <w:rPr>
          <w:rFonts w:hint="eastAsia"/>
        </w:rPr>
        <w:t>（</w:t>
      </w:r>
      <w:r>
        <w:rPr>
          <w:rFonts w:hint="eastAsia"/>
        </w:rPr>
        <w:t>4</w:t>
      </w:r>
      <w:r>
        <w:rPr>
          <w:rFonts w:hint="eastAsia"/>
        </w:rPr>
        <w:t>）</w:t>
      </w:r>
      <w:r w:rsidR="005B3220">
        <w:rPr>
          <w:rFonts w:hint="eastAsia"/>
        </w:rPr>
        <w:t>M</w:t>
      </w:r>
      <w:r w:rsidR="005B3220">
        <w:t>LP</w:t>
      </w:r>
    </w:p>
    <w:p w:rsidR="00520C89" w:rsidRDefault="00520C89" w:rsidP="00520C89">
      <w:pPr>
        <w:ind w:firstLine="480"/>
      </w:pPr>
      <w:r>
        <w:rPr>
          <w:rFonts w:hint="eastAsia"/>
        </w:rPr>
        <w:t>由于深度学习的崛起，一些神经网络的模型也被应用到时间序列的预测中来。与机器学习算法类似，我们也可以通过训练神经网络模型来获取到历史序列值与预测值之间的规律关系。</w:t>
      </w:r>
    </w:p>
    <w:p w:rsidR="00715A7B" w:rsidRDefault="005B3220" w:rsidP="00BA2D6D">
      <w:pPr>
        <w:ind w:firstLine="480"/>
      </w:pPr>
      <w:r w:rsidRPr="005B3220">
        <w:rPr>
          <w:rFonts w:hint="eastAsia"/>
        </w:rPr>
        <w:t>M</w:t>
      </w:r>
      <w:r w:rsidRPr="005B3220">
        <w:t>LP</w:t>
      </w:r>
      <w:r w:rsidR="00520C89" w:rsidRPr="005B3220">
        <w:rPr>
          <w:rFonts w:hint="eastAsia"/>
        </w:rPr>
        <w:t>（</w:t>
      </w:r>
      <w:r w:rsidR="00520C89" w:rsidRPr="005B3220">
        <w:t xml:space="preserve">Multilayer Perception, </w:t>
      </w:r>
      <w:r w:rsidRPr="005B3220">
        <w:rPr>
          <w:rFonts w:hint="eastAsia"/>
        </w:rPr>
        <w:t>多层感知机</w:t>
      </w:r>
      <w:r w:rsidR="00520C89" w:rsidRPr="005B3220">
        <w:rPr>
          <w:rFonts w:hint="eastAsia"/>
        </w:rPr>
        <w:t>）</w:t>
      </w:r>
      <w:r w:rsidR="00520C89" w:rsidRPr="005B3220">
        <w:rPr>
          <w:rFonts w:hint="eastAsia"/>
        </w:rPr>
        <w:t>[</w:t>
      </w:r>
      <w:r w:rsidR="00520C89" w:rsidRPr="005B3220">
        <w:t>4</w:t>
      </w:r>
      <w:r>
        <w:t>4</w:t>
      </w:r>
      <w:r w:rsidR="00520C89" w:rsidRPr="005B3220">
        <w:t>]</w:t>
      </w:r>
      <w:r w:rsidR="00520C89" w:rsidRPr="005B3220">
        <w:rPr>
          <w:rFonts w:hint="eastAsia"/>
        </w:rPr>
        <w:t>是最基本的人工神经网络模型，</w:t>
      </w:r>
      <w:r w:rsidR="00715A7B">
        <w:rPr>
          <w:rFonts w:hint="eastAsia"/>
        </w:rPr>
        <w:t>除了输入层和输出层外</w:t>
      </w:r>
      <w:r w:rsidR="00715A7B">
        <w:rPr>
          <w:rFonts w:hint="eastAsia"/>
        </w:rPr>
        <w:t>M</w:t>
      </w:r>
      <w:r w:rsidR="00715A7B">
        <w:t>LP</w:t>
      </w:r>
      <w:r w:rsidR="00715A7B">
        <w:rPr>
          <w:rFonts w:hint="eastAsia"/>
        </w:rPr>
        <w:t>还包括若干个隐藏层，而最简单的</w:t>
      </w:r>
      <w:r w:rsidR="00520C89" w:rsidRPr="005B3220">
        <w:t>MLP</w:t>
      </w:r>
      <w:r w:rsidR="00715A7B">
        <w:rPr>
          <w:rFonts w:hint="eastAsia"/>
        </w:rPr>
        <w:t>模型只有一层隐藏层</w:t>
      </w:r>
      <w:r w:rsidR="00520C89" w:rsidRPr="005B3220">
        <w:rPr>
          <w:rFonts w:hint="eastAsia"/>
        </w:rPr>
        <w:t>，不同层之间使用全连接，如图</w:t>
      </w:r>
      <w:r w:rsidR="00843614">
        <w:rPr>
          <w:rFonts w:hint="eastAsia"/>
        </w:rPr>
        <w:t>2-6</w:t>
      </w:r>
      <w:r w:rsidR="00843614">
        <w:rPr>
          <w:rFonts w:hint="eastAsia"/>
        </w:rPr>
        <w:t>（</w:t>
      </w:r>
      <w:r w:rsidR="00843614">
        <w:t>a</w:t>
      </w:r>
      <w:r w:rsidR="00843614">
        <w:rPr>
          <w:rFonts w:hint="eastAsia"/>
        </w:rPr>
        <w:t>）</w:t>
      </w:r>
      <w:r w:rsidR="00520C89" w:rsidRPr="005B3220">
        <w:rPr>
          <w:rFonts w:hint="eastAsia"/>
        </w:rPr>
        <w:t>所示。</w:t>
      </w:r>
    </w:p>
    <w:p w:rsidR="00520C89" w:rsidRDefault="00FD352F" w:rsidP="00DF0DA0">
      <w:pPr>
        <w:ind w:firstLineChars="100" w:firstLine="240"/>
        <w:jc w:val="center"/>
      </w:pPr>
      <w:r>
        <w:rPr>
          <w:noProof/>
        </w:rPr>
        <w:object w:dxaOrig="4571" w:dyaOrig="3551">
          <v:shape id="_x0000_i1029" type="#_x0000_t75" alt="" style="width:166.05pt;height:128.2pt;mso-width-percent:0;mso-height-percent:0;mso-width-percent:0;mso-height-percent:0" o:ole="">
            <v:imagedata r:id="rId27" o:title=""/>
          </v:shape>
          <o:OLEObject Type="Embed" ProgID="Visio.Drawing.15" ShapeID="_x0000_i1029" DrawAspect="Content" ObjectID="_1643843056" r:id="rId28"/>
        </w:object>
      </w:r>
      <w:r w:rsidR="00520C89">
        <w:t xml:space="preserve">      </w:t>
      </w:r>
      <w:r w:rsidR="00520C89" w:rsidRPr="007D557A">
        <w:t xml:space="preserve"> </w:t>
      </w:r>
      <w:r>
        <w:rPr>
          <w:noProof/>
        </w:rPr>
        <w:object w:dxaOrig="4261" w:dyaOrig="3191">
          <v:shape id="_x0000_i1030" type="#_x0000_t75" alt="" style="width:129.45pt;height:123.2pt;mso-width-percent:0;mso-height-percent:0;mso-width-percent:0;mso-height-percent:0" o:ole="">
            <v:imagedata r:id="rId29" o:title="" croptop="-7890f" cropbottom="-8934f"/>
          </v:shape>
          <o:OLEObject Type="Embed" ProgID="Visio.Drawing.15" ShapeID="_x0000_i1030" DrawAspect="Content" ObjectID="_1643843057" r:id="rId30"/>
        </w:object>
      </w:r>
    </w:p>
    <w:p w:rsidR="00715A7B" w:rsidRDefault="00715A7B" w:rsidP="00BA2D6D">
      <w:pPr>
        <w:pStyle w:val="af6"/>
      </w:pPr>
      <w:r>
        <w:rPr>
          <w:rFonts w:hint="eastAsia"/>
        </w:rPr>
        <w:lastRenderedPageBreak/>
        <w:t>(</w:t>
      </w:r>
      <w:r>
        <w:t xml:space="preserve">a) </w:t>
      </w:r>
      <w:r>
        <w:rPr>
          <w:rFonts w:hint="eastAsia"/>
        </w:rPr>
        <w:t>简单</w:t>
      </w:r>
      <w:r>
        <w:t>MLP</w:t>
      </w:r>
      <w:r w:rsidR="00843614">
        <w:rPr>
          <w:rFonts w:hint="eastAsia"/>
        </w:rPr>
        <w:t>模型示意图</w:t>
      </w:r>
      <w:r w:rsidR="00843614">
        <w:rPr>
          <w:rFonts w:hint="eastAsia"/>
        </w:rPr>
        <w:t xml:space="preserve"> </w:t>
      </w:r>
      <w:r w:rsidR="00843614">
        <w:t xml:space="preserve">                </w:t>
      </w:r>
      <w:r w:rsidR="00843614">
        <w:rPr>
          <w:rFonts w:hint="eastAsia"/>
        </w:rPr>
        <w:t>(</w:t>
      </w:r>
      <w:r w:rsidR="00843614">
        <w:t xml:space="preserve">b) </w:t>
      </w:r>
      <w:r w:rsidR="00843614">
        <w:rPr>
          <w:rFonts w:hint="eastAsia"/>
        </w:rPr>
        <w:t>隐藏层示意图</w:t>
      </w:r>
    </w:p>
    <w:p w:rsidR="00520C89" w:rsidRDefault="00520C89" w:rsidP="00BA2D6D">
      <w:pPr>
        <w:pStyle w:val="af6"/>
      </w:pPr>
      <w:r w:rsidRPr="003B377E">
        <w:rPr>
          <w:rFonts w:hint="eastAsia"/>
        </w:rPr>
        <w:t>图</w:t>
      </w:r>
      <w:r w:rsidR="003B377E" w:rsidRPr="003B377E">
        <w:rPr>
          <w:rFonts w:hint="eastAsia"/>
        </w:rPr>
        <w:t>2-6</w:t>
      </w:r>
      <w:r w:rsidRPr="003B377E">
        <w:rPr>
          <w:rFonts w:hint="eastAsia"/>
        </w:rPr>
        <w:t xml:space="preserve"> </w:t>
      </w:r>
      <w:r w:rsidRPr="003B377E">
        <w:t>MLP</w:t>
      </w:r>
      <w:r w:rsidRPr="003B377E">
        <w:rPr>
          <w:rFonts w:hint="eastAsia"/>
        </w:rPr>
        <w:t>示意图</w:t>
      </w:r>
    </w:p>
    <w:p w:rsidR="00520C89" w:rsidRPr="00F4182B" w:rsidRDefault="00EA5823" w:rsidP="00F4182B">
      <w:pPr>
        <w:ind w:firstLineChars="0" w:firstLine="420"/>
        <w:rPr>
          <w:rFonts w:ascii="宋体" w:hAnsi="宋体" w:cs="Cambria"/>
        </w:rPr>
      </w:pPr>
      <w:r w:rsidRPr="00EA5823">
        <w:rPr>
          <w:rFonts w:hint="eastAsia"/>
        </w:rPr>
        <w:t>如图</w:t>
      </w:r>
      <w:r w:rsidRPr="00EA5823">
        <w:rPr>
          <w:rFonts w:hint="eastAsia"/>
        </w:rPr>
        <w:t>2-6</w:t>
      </w:r>
      <w:r w:rsidRPr="00EA5823">
        <w:rPr>
          <w:rFonts w:hint="eastAsia"/>
        </w:rPr>
        <w:t>（</w:t>
      </w:r>
      <w:r w:rsidRPr="00EA5823">
        <w:rPr>
          <w:rFonts w:hint="eastAsia"/>
        </w:rPr>
        <w:t>b</w:t>
      </w:r>
      <w:r w:rsidRPr="00EA5823">
        <w:rPr>
          <w:rFonts w:hint="eastAsia"/>
        </w:rPr>
        <w:t>）所示，</w:t>
      </w:r>
      <w:r w:rsidR="00843614" w:rsidRPr="00EA5823">
        <w:rPr>
          <w:rFonts w:hint="eastAsia"/>
        </w:rPr>
        <w:t>假设输入层有</w:t>
      </w:r>
      <m:oMath>
        <m:r>
          <w:rPr>
            <w:rFonts w:ascii="Cambria Math" w:hAnsi="Cambria Math"/>
          </w:rPr>
          <m:t>n</m:t>
        </m:r>
      </m:oMath>
      <w:r w:rsidR="00843614" w:rsidRPr="00EA5823">
        <w:rPr>
          <w:rFonts w:hint="eastAsia"/>
        </w:rPr>
        <w:t>个输入，记为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43614" w:rsidRPr="00EA5823">
        <w:rPr>
          <w:rFonts w:hint="eastAsia"/>
        </w:rPr>
        <w:t>，则隐藏层的输出可表示为</w:t>
      </w: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为权重，代表着两个神经元之间的连接程度，</w:t>
      </w:r>
      <w:r w:rsidR="00520C89" w:rsidRPr="00EA5823">
        <w:rPr>
          <w:rFonts w:hint="eastAsia"/>
        </w:rPr>
        <w:t>权重越大，可能性越大；</w:t>
      </w:r>
      <m:oMath>
        <m:r>
          <w:rPr>
            <w:rFonts w:ascii="Cambria Math" w:hAnsi="Cambria Math"/>
          </w:rPr>
          <m:t>b</m:t>
        </m:r>
      </m:oMath>
      <w:r w:rsidR="00520C89" w:rsidRPr="00EA5823">
        <w:rPr>
          <w:rFonts w:hint="eastAsia"/>
        </w:rPr>
        <w:t>是</w:t>
      </w:r>
      <w:r>
        <w:rPr>
          <w:rFonts w:hint="eastAsia"/>
        </w:rPr>
        <w:t>偏执，</w:t>
      </w:r>
      <w:r w:rsidR="00520C89" w:rsidRPr="00EA5823">
        <w:rPr>
          <w:rFonts w:hint="eastAsia"/>
        </w:rPr>
        <w:t>模型中重要的参数，偏置的设置是为了正确分类样本；</w:t>
      </w:r>
      <m:oMath>
        <m:r>
          <w:rPr>
            <w:rFonts w:ascii="Cambria Math" w:hAnsi="Cambria Math"/>
          </w:rPr>
          <m:t>f</m:t>
        </m:r>
      </m:oMath>
      <w:r>
        <w:rPr>
          <w:rFonts w:hint="eastAsia"/>
        </w:rPr>
        <w:t>是激活函数，如果不使用激活函数，每一层的输出都和输入呈线性关系，</w:t>
      </w:r>
      <w:r w:rsidR="00F4182B">
        <w:rPr>
          <w:rFonts w:hint="eastAsia"/>
        </w:rPr>
        <w:t>激活函数在神经网络中引入非线性关系</w:t>
      </w:r>
      <w:r w:rsidR="00520C89" w:rsidRPr="00EA5823">
        <w:rPr>
          <w:rFonts w:ascii="Cambria" w:hAnsi="Cambria" w:cs="Cambria" w:hint="eastAsia"/>
        </w:rPr>
        <w:t>，</w:t>
      </w:r>
      <w:r w:rsidR="00F4182B">
        <w:rPr>
          <w:rFonts w:ascii="Cambria" w:hAnsi="Cambria" w:cs="Cambria" w:hint="eastAsia"/>
        </w:rPr>
        <w:t>可以将神经元的输出映射到有限范围内，如</w:t>
      </w:r>
      <w:r w:rsidR="00F4182B">
        <w:rPr>
          <w:rFonts w:ascii="Cambria" w:hAnsi="Cambria" w:cs="Cambria" w:hint="eastAsia"/>
        </w:rPr>
        <w:t>-1~1</w:t>
      </w:r>
      <w:r w:rsidR="00F4182B">
        <w:rPr>
          <w:rFonts w:ascii="Cambria" w:hAnsi="Cambria" w:cs="Cambria" w:hint="eastAsia"/>
        </w:rPr>
        <w:t>或者</w:t>
      </w:r>
      <w:r w:rsidR="00F4182B">
        <w:rPr>
          <w:rFonts w:ascii="Cambria" w:hAnsi="Cambria" w:cs="Cambria" w:hint="eastAsia"/>
        </w:rPr>
        <w:t>0~1</w:t>
      </w:r>
      <w:r w:rsidR="00F4182B">
        <w:rPr>
          <w:rFonts w:ascii="Cambria" w:hAnsi="Cambria" w:cs="Cambria" w:hint="eastAsia"/>
        </w:rPr>
        <w:t>。常见的激活函数有</w:t>
      </w:r>
      <w:r w:rsidR="00520C89" w:rsidRPr="00EA5823">
        <w:rPr>
          <w:rFonts w:ascii="Cambria" w:hAnsi="Cambria" w:cs="Cambria"/>
        </w:rPr>
        <w:t>Sigmoid</w:t>
      </w:r>
      <w:r w:rsidR="00520C89" w:rsidRPr="00EA5823">
        <w:rPr>
          <w:rFonts w:ascii="Cambria" w:hAnsi="Cambria" w:cs="Cambria" w:hint="eastAsia"/>
        </w:rPr>
        <w:t>函数、</w:t>
      </w:r>
      <w:r w:rsidR="00F4182B">
        <w:rPr>
          <w:rFonts w:ascii="Cambria" w:hAnsi="Cambria" w:cs="Cambria"/>
        </w:rPr>
        <w:t>T</w:t>
      </w:r>
      <w:r w:rsidR="00520C89" w:rsidRPr="00EA5823">
        <w:rPr>
          <w:rFonts w:ascii="Cambria" w:hAnsi="Cambria" w:cs="Cambria"/>
        </w:rPr>
        <w:t>anh</w:t>
      </w:r>
      <w:r w:rsidR="00520C89" w:rsidRPr="00EA5823">
        <w:rPr>
          <w:rFonts w:ascii="Cambria" w:hAnsi="Cambria" w:cs="Cambria" w:hint="eastAsia"/>
        </w:rPr>
        <w:t>函数和</w:t>
      </w:r>
      <w:r w:rsidR="00520C89" w:rsidRPr="00EA5823">
        <w:rPr>
          <w:rFonts w:ascii="Cambria" w:hAnsi="Cambria" w:cs="Cambria" w:hint="eastAsia"/>
        </w:rPr>
        <w:t>R</w:t>
      </w:r>
      <w:r w:rsidR="00520C89" w:rsidRPr="00EA5823">
        <w:rPr>
          <w:rFonts w:ascii="Cambria" w:hAnsi="Cambria" w:cs="Cambria"/>
        </w:rPr>
        <w:t>eLU</w:t>
      </w:r>
      <w:r w:rsidR="00520C89" w:rsidRPr="00EA5823">
        <w:rPr>
          <w:rFonts w:ascii="Cambria" w:hAnsi="Cambria" w:cs="Cambria" w:hint="eastAsia"/>
        </w:rPr>
        <w:t>函数等，</w:t>
      </w:r>
      <w:r w:rsidR="00F4182B">
        <w:rPr>
          <w:rFonts w:ascii="Cambria" w:hAnsi="Cambria" w:cs="Cambria" w:hint="eastAsia"/>
        </w:rPr>
        <w:t>根据实际环境来选择适合的激活函数</w:t>
      </w:r>
      <w:r w:rsidR="00520C89" w:rsidRPr="00EA5823">
        <w:rPr>
          <w:rFonts w:ascii="Cambria" w:hAnsi="Cambria" w:cs="Cambria" w:hint="eastAsia"/>
        </w:rPr>
        <w:t>。</w:t>
      </w:r>
    </w:p>
    <w:p w:rsidR="00520C89" w:rsidRDefault="00520C89" w:rsidP="00520C89">
      <w:pPr>
        <w:ind w:firstLine="480"/>
      </w:pPr>
      <w:r>
        <w:rPr>
          <w:rFonts w:ascii="Cambria" w:hAnsi="Cambria" w:cs="Cambria"/>
        </w:rPr>
        <w:t>MLP</w:t>
      </w:r>
      <w:r>
        <w:rPr>
          <w:rFonts w:ascii="Cambria" w:hAnsi="Cambria" w:cs="Cambria" w:hint="eastAsia"/>
        </w:rPr>
        <w:t>被应用到了许多预测场景中。文献</w:t>
      </w:r>
      <w:r>
        <w:rPr>
          <w:rFonts w:ascii="Cambria" w:hAnsi="Cambria" w:cs="Cambria"/>
        </w:rPr>
        <w:t>[4</w:t>
      </w:r>
      <w:r w:rsidR="005B3220">
        <w:rPr>
          <w:rFonts w:ascii="Cambria" w:hAnsi="Cambria" w:cs="Cambria"/>
        </w:rPr>
        <w:t>5,46</w:t>
      </w:r>
      <w:r>
        <w:rPr>
          <w:rFonts w:ascii="Cambria" w:hAnsi="Cambria" w:cs="Cambria"/>
        </w:rPr>
        <w:t>]</w:t>
      </w:r>
      <w:r>
        <w:rPr>
          <w:rFonts w:ascii="Cambria" w:hAnsi="Cambria" w:cs="Cambria" w:hint="eastAsia"/>
        </w:rPr>
        <w:t>对比了</w:t>
      </w:r>
      <w:r>
        <w:rPr>
          <w:rFonts w:ascii="Cambria" w:hAnsi="Cambria" w:cs="Cambria" w:hint="eastAsia"/>
        </w:rPr>
        <w:t>A</w:t>
      </w:r>
      <w:r>
        <w:rPr>
          <w:rFonts w:ascii="Cambria" w:hAnsi="Cambria" w:cs="Cambria"/>
        </w:rPr>
        <w:t>RIMA</w:t>
      </w:r>
      <w:r>
        <w:rPr>
          <w:rFonts w:ascii="Cambria" w:hAnsi="Cambria" w:cs="Cambria" w:hint="eastAsia"/>
        </w:rPr>
        <w:t>模型和</w:t>
      </w:r>
      <w:r>
        <w:rPr>
          <w:rFonts w:ascii="Cambria" w:hAnsi="Cambria" w:cs="Cambria" w:hint="eastAsia"/>
        </w:rPr>
        <w:t>MLP</w:t>
      </w:r>
      <w:r>
        <w:rPr>
          <w:rFonts w:ascii="Cambria" w:hAnsi="Cambria" w:cs="Cambria" w:hint="eastAsia"/>
        </w:rPr>
        <w:t>模型在时间序列预测方面的性能差异，实验结果表明，短时间内</w:t>
      </w:r>
      <w:r>
        <w:rPr>
          <w:rFonts w:ascii="Cambria" w:hAnsi="Cambria" w:cs="Cambria" w:hint="eastAsia"/>
        </w:rPr>
        <w:t>MLP</w:t>
      </w:r>
      <w:r>
        <w:rPr>
          <w:rFonts w:ascii="Cambria" w:hAnsi="Cambria" w:cs="Cambria" w:hint="eastAsia"/>
        </w:rPr>
        <w:t>可以获得更高的预测准确度。文献</w:t>
      </w:r>
      <w:r>
        <w:rPr>
          <w:rFonts w:ascii="Cambria" w:hAnsi="Cambria" w:cs="Cambria"/>
        </w:rPr>
        <w:t>[4</w:t>
      </w:r>
      <w:r w:rsidR="005B3220">
        <w:rPr>
          <w:rFonts w:ascii="Cambria" w:hAnsi="Cambria" w:cs="Cambria"/>
        </w:rPr>
        <w:t>7</w:t>
      </w:r>
      <w:r>
        <w:rPr>
          <w:rFonts w:ascii="Cambria" w:hAnsi="Cambria" w:cs="Cambria"/>
        </w:rPr>
        <w:t>]</w:t>
      </w:r>
      <w:r>
        <w:rPr>
          <w:rFonts w:ascii="Cambria" w:hAnsi="Cambria" w:cs="Cambria" w:hint="eastAsia"/>
        </w:rPr>
        <w:t>使用</w:t>
      </w:r>
      <w:r>
        <w:rPr>
          <w:rFonts w:ascii="Cambria" w:hAnsi="Cambria" w:cs="Cambria" w:hint="eastAsia"/>
        </w:rPr>
        <w:t>MLP</w:t>
      </w:r>
      <w:r>
        <w:rPr>
          <w:rFonts w:ascii="Cambria" w:hAnsi="Cambria" w:cs="Cambria" w:hint="eastAsia"/>
        </w:rPr>
        <w:t>预测了河流流量，文献</w:t>
      </w:r>
      <w:r>
        <w:rPr>
          <w:rFonts w:ascii="Cambria" w:hAnsi="Cambria" w:cs="Cambria"/>
        </w:rPr>
        <w:t>[4</w:t>
      </w:r>
      <w:r w:rsidR="005B3220">
        <w:rPr>
          <w:rFonts w:ascii="Cambria" w:hAnsi="Cambria" w:cs="Cambria"/>
        </w:rPr>
        <w:t>8</w:t>
      </w:r>
      <w:r>
        <w:rPr>
          <w:rFonts w:ascii="Cambria" w:hAnsi="Cambria" w:cs="Cambria"/>
        </w:rPr>
        <w:t>]</w:t>
      </w:r>
      <w:r>
        <w:rPr>
          <w:rFonts w:ascii="Cambria" w:hAnsi="Cambria" w:cs="Cambria" w:hint="eastAsia"/>
        </w:rPr>
        <w:t>则使用</w:t>
      </w:r>
      <w:r>
        <w:rPr>
          <w:rFonts w:ascii="Cambria" w:hAnsi="Cambria" w:cs="Cambria" w:hint="eastAsia"/>
        </w:rPr>
        <w:t>MLP</w:t>
      </w:r>
      <w:r>
        <w:rPr>
          <w:rFonts w:ascii="Cambria" w:hAnsi="Cambria" w:cs="Cambria" w:hint="eastAsia"/>
        </w:rPr>
        <w:t>预测了金融领域的数据。</w:t>
      </w:r>
    </w:p>
    <w:p w:rsidR="00520C89" w:rsidRDefault="00520C89" w:rsidP="00520C89">
      <w:pPr>
        <w:ind w:firstLine="480"/>
      </w:pPr>
      <w:r>
        <w:rPr>
          <w:rFonts w:hint="eastAsia"/>
        </w:rPr>
        <w:t>（</w:t>
      </w:r>
      <w:r>
        <w:rPr>
          <w:rFonts w:hint="eastAsia"/>
        </w:rPr>
        <w:t>5</w:t>
      </w:r>
      <w:r>
        <w:rPr>
          <w:rFonts w:hint="eastAsia"/>
        </w:rPr>
        <w:t>）</w:t>
      </w:r>
      <w:r w:rsidR="005B3220">
        <w:rPr>
          <w:rFonts w:hint="eastAsia"/>
        </w:rPr>
        <w:t>R</w:t>
      </w:r>
      <w:r w:rsidR="005B3220">
        <w:t>NN</w:t>
      </w:r>
    </w:p>
    <w:p w:rsidR="00520C89" w:rsidRDefault="005B3220" w:rsidP="00520C89">
      <w:pPr>
        <w:ind w:firstLine="480"/>
      </w:pPr>
      <w:r w:rsidRPr="003001B7">
        <w:rPr>
          <w:rFonts w:hint="eastAsia"/>
        </w:rPr>
        <w:t>R</w:t>
      </w:r>
      <w:r w:rsidRPr="003001B7">
        <w:t>NN</w:t>
      </w:r>
      <w:r w:rsidR="00520C89" w:rsidRPr="003001B7">
        <w:rPr>
          <w:rFonts w:hint="eastAsia"/>
        </w:rPr>
        <w:t>（</w:t>
      </w:r>
      <w:r w:rsidR="00520C89" w:rsidRPr="003001B7">
        <w:t xml:space="preserve">Recurrent Neural Network, </w:t>
      </w:r>
      <w:r w:rsidRPr="003001B7">
        <w:rPr>
          <w:rFonts w:hint="eastAsia"/>
        </w:rPr>
        <w:t>循环神经网络</w:t>
      </w:r>
      <w:r w:rsidR="00520C89" w:rsidRPr="003001B7">
        <w:rPr>
          <w:rFonts w:hint="eastAsia"/>
        </w:rPr>
        <w:t>）</w:t>
      </w:r>
      <w:r w:rsidR="00520C89" w:rsidRPr="003001B7">
        <w:rPr>
          <w:rFonts w:hint="eastAsia"/>
        </w:rPr>
        <w:t>[</w:t>
      </w:r>
      <w:r w:rsidR="00520C89" w:rsidRPr="003001B7">
        <w:t>4</w:t>
      </w:r>
      <w:r w:rsidRPr="003001B7">
        <w:t>9</w:t>
      </w:r>
      <w:r w:rsidR="00520C89" w:rsidRPr="003001B7">
        <w:t>]</w:t>
      </w:r>
      <w:r w:rsidR="00520C89" w:rsidRPr="003001B7">
        <w:rPr>
          <w:rFonts w:hint="eastAsia"/>
        </w:rPr>
        <w:t>是以序列</w:t>
      </w:r>
      <w:r w:rsidR="00D27912">
        <w:rPr>
          <w:rFonts w:hint="eastAsia"/>
        </w:rPr>
        <w:t>数据</w:t>
      </w:r>
      <w:r w:rsidR="00520C89" w:rsidRPr="003001B7">
        <w:rPr>
          <w:rFonts w:hint="eastAsia"/>
        </w:rPr>
        <w:t>为输入，</w:t>
      </w:r>
      <w:r w:rsidR="00D27912">
        <w:rPr>
          <w:rFonts w:hint="eastAsia"/>
        </w:rPr>
        <w:t>建模</w:t>
      </w:r>
      <w:r w:rsidR="003001B7" w:rsidRPr="003001B7">
        <w:rPr>
          <w:rFonts w:hint="eastAsia"/>
        </w:rPr>
        <w:t>学习序列关系的</w:t>
      </w:r>
      <w:r w:rsidR="00520C89" w:rsidRPr="003001B7">
        <w:rPr>
          <w:rFonts w:hint="eastAsia"/>
        </w:rPr>
        <w:t>深度神经网络。</w:t>
      </w:r>
      <w:r w:rsidR="003001B7" w:rsidRPr="003001B7">
        <w:t>RNN</w:t>
      </w:r>
      <w:r w:rsidR="003001B7" w:rsidRPr="003001B7">
        <w:rPr>
          <w:rFonts w:hint="eastAsia"/>
        </w:rPr>
        <w:t>在一般神经网络的基础上，在不同层的神经元之间也建立了互联关系，</w:t>
      </w:r>
      <w:r w:rsidR="00520C89" w:rsidRPr="003001B7">
        <w:rPr>
          <w:rFonts w:hint="eastAsia"/>
        </w:rPr>
        <w:t>结构</w:t>
      </w:r>
      <w:r w:rsidR="003001B7" w:rsidRPr="003001B7">
        <w:rPr>
          <w:rFonts w:hint="eastAsia"/>
        </w:rPr>
        <w:t>示意</w:t>
      </w:r>
      <w:r w:rsidR="00520C89" w:rsidRPr="003001B7">
        <w:rPr>
          <w:rFonts w:hint="eastAsia"/>
        </w:rPr>
        <w:t>图如下：</w:t>
      </w:r>
    </w:p>
    <w:p w:rsidR="00520C89" w:rsidRDefault="00FD352F" w:rsidP="00BA2D6D">
      <w:pPr>
        <w:ind w:firstLineChars="0" w:firstLine="0"/>
        <w:jc w:val="center"/>
      </w:pPr>
      <w:r>
        <w:rPr>
          <w:noProof/>
        </w:rPr>
        <w:object w:dxaOrig="8120" w:dyaOrig="2460">
          <v:shape id="_x0000_i1031" type="#_x0000_t75" alt="" style="width:312.95pt;height:94.45pt;mso-width-percent:0;mso-height-percent:0;mso-width-percent:0;mso-height-percent:0" o:ole="">
            <v:imagedata r:id="rId31" o:title=""/>
          </v:shape>
          <o:OLEObject Type="Embed" ProgID="Visio.Drawing.15" ShapeID="_x0000_i1031" DrawAspect="Content" ObjectID="_1643843058" r:id="rId32"/>
        </w:object>
      </w:r>
    </w:p>
    <w:p w:rsidR="00520C89" w:rsidRPr="0057264A" w:rsidRDefault="00520C89" w:rsidP="00BA2D6D">
      <w:pPr>
        <w:pStyle w:val="af6"/>
      </w:pPr>
      <w:r w:rsidRPr="00F4182B">
        <w:rPr>
          <w:rFonts w:hint="eastAsia"/>
        </w:rPr>
        <w:t>图</w:t>
      </w:r>
      <w:r w:rsidR="00F4182B" w:rsidRPr="00F4182B">
        <w:rPr>
          <w:rFonts w:hint="eastAsia"/>
        </w:rPr>
        <w:t>2-7</w:t>
      </w:r>
      <w:r w:rsidRPr="00F4182B">
        <w:rPr>
          <w:rFonts w:hint="eastAsia"/>
        </w:rPr>
        <w:t xml:space="preserve"> RNN</w:t>
      </w:r>
      <w:r w:rsidRPr="00F4182B">
        <w:rPr>
          <w:rFonts w:hint="eastAsia"/>
        </w:rPr>
        <w:t>结构图</w:t>
      </w:r>
    </w:p>
    <w:p w:rsidR="003001B7" w:rsidRDefault="003001B7" w:rsidP="003001B7">
      <w:pPr>
        <w:ind w:firstLine="480"/>
      </w:pPr>
      <w:r w:rsidRPr="003001B7">
        <w:rPr>
          <w:rFonts w:hint="eastAsia"/>
        </w:rPr>
        <w:t>从图中可以看出，</w:t>
      </w:r>
      <w:r w:rsidR="001D3AD9">
        <w:rPr>
          <w:rFonts w:hint="eastAsia"/>
        </w:rPr>
        <w:t>在计算当前的最优解时，</w:t>
      </w:r>
      <w:r w:rsidR="00EE21FA">
        <w:rPr>
          <w:rFonts w:hint="eastAsia"/>
        </w:rPr>
        <w:t>前一时刻的输出</w:t>
      </w:r>
      <w:r w:rsidR="00A17CD5">
        <w:rPr>
          <w:rFonts w:hint="eastAsia"/>
        </w:rPr>
        <w:t>信息</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EE21FA">
        <w:rPr>
          <w:rFonts w:hint="eastAsia"/>
        </w:rPr>
        <w:t>通过互联传递到了</w:t>
      </w:r>
      <w:r w:rsidR="001D3AD9">
        <w:rPr>
          <w:rFonts w:hint="eastAsia"/>
        </w:rPr>
        <w:t>当前时刻</w:t>
      </w:r>
      <w:r w:rsidR="00EE21FA">
        <w:rPr>
          <w:rFonts w:hint="eastAsia"/>
        </w:rPr>
        <w:t>，</w:t>
      </w:r>
      <w:r w:rsidR="001D3AD9">
        <w:rPr>
          <w:rFonts w:hint="eastAsia"/>
        </w:rPr>
        <w:t>与当时时刻的序列值</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D3AD9">
        <w:rPr>
          <w:rFonts w:hint="eastAsia"/>
        </w:rPr>
        <w:t>共同</w:t>
      </w:r>
      <w:r w:rsidR="00EE21FA">
        <w:rPr>
          <w:rFonts w:hint="eastAsia"/>
        </w:rPr>
        <w:t>影响输出结果，</w:t>
      </w:r>
      <w:r w:rsidR="001D3AD9">
        <w:rPr>
          <w:rFonts w:hint="eastAsia"/>
        </w:rPr>
        <w:t>A</w:t>
      </w:r>
      <w:r w:rsidR="001D3AD9">
        <w:rPr>
          <w:rFonts w:hint="eastAsia"/>
        </w:rPr>
        <w:t>为神经元，假设激活函数为</w:t>
      </w:r>
      <w:r w:rsidR="001D3AD9">
        <w:rPr>
          <w:rFonts w:hint="eastAsia"/>
        </w:rPr>
        <w:t>t</w:t>
      </w:r>
      <w:r w:rsidR="001D3AD9">
        <w:t>anh</w:t>
      </w:r>
      <w:r w:rsidR="001D3AD9">
        <w:rPr>
          <w:rFonts w:hint="eastAsia"/>
        </w:rPr>
        <w:t>，则当前的输出</w:t>
      </w:r>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+u</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oMath>
      <w:r w:rsidR="001D3AD9">
        <w:rPr>
          <w:rFonts w:hint="eastAsia"/>
        </w:rPr>
        <w:t>，其中</w:t>
      </w:r>
      <m:oMath>
        <m:r>
          <w:rPr>
            <w:rFonts w:ascii="Cambria Math" w:hAnsi="Cambria Math"/>
          </w:rPr>
          <m:t>w</m:t>
        </m:r>
      </m:oMath>
      <w:r w:rsidR="001D3AD9">
        <w:rPr>
          <w:rFonts w:hint="eastAsia"/>
        </w:rPr>
        <w:t>为权重值，</w:t>
      </w:r>
      <m:oMath>
        <m:r>
          <w:rPr>
            <w:rFonts w:ascii="Cambria Math" w:hAnsi="Cambria Math"/>
          </w:rPr>
          <m:t>u</m:t>
        </m:r>
      </m:oMath>
      <w:r w:rsidR="001D3AD9">
        <w:rPr>
          <w:rFonts w:hint="eastAsia"/>
        </w:rPr>
        <w:t>为转换参数，</w:t>
      </w:r>
      <w:r w:rsidR="00EE21FA">
        <w:rPr>
          <w:rFonts w:hint="eastAsia"/>
        </w:rPr>
        <w:t>因此，历史序列的部分信息可以被保存，即“记忆”，这是</w:t>
      </w:r>
      <w:r w:rsidR="00EE21FA">
        <w:rPr>
          <w:rFonts w:hint="eastAsia"/>
        </w:rPr>
        <w:t>R</w:t>
      </w:r>
      <w:r w:rsidR="00EE21FA">
        <w:t>NN</w:t>
      </w:r>
      <w:r w:rsidR="00EE21FA">
        <w:rPr>
          <w:rFonts w:hint="eastAsia"/>
        </w:rPr>
        <w:t>可以</w:t>
      </w:r>
      <w:r w:rsidR="00D27912">
        <w:rPr>
          <w:rFonts w:hint="eastAsia"/>
        </w:rPr>
        <w:t>处理序列之间依赖关系的</w:t>
      </w:r>
      <w:r w:rsidR="00EE21FA">
        <w:rPr>
          <w:rFonts w:hint="eastAsia"/>
        </w:rPr>
        <w:t>关键所在。</w:t>
      </w:r>
    </w:p>
    <w:p w:rsidR="00EE21FA" w:rsidRPr="003001B7" w:rsidRDefault="00EE21FA" w:rsidP="003001B7">
      <w:pPr>
        <w:ind w:firstLine="480"/>
      </w:pPr>
      <w:r>
        <w:rPr>
          <w:rFonts w:hint="eastAsia"/>
        </w:rPr>
        <w:t>比起统计学模型和机器学习模型，神经网络在处理非线性关系的序列</w:t>
      </w:r>
      <w:r w:rsidR="00D27912">
        <w:rPr>
          <w:rFonts w:hint="eastAsia"/>
        </w:rPr>
        <w:t>数据</w:t>
      </w:r>
      <w:r>
        <w:rPr>
          <w:rFonts w:hint="eastAsia"/>
        </w:rPr>
        <w:t>问题中有着更为突出的处理能力。</w:t>
      </w:r>
      <w:r w:rsidR="00C72837">
        <w:rPr>
          <w:rFonts w:hint="eastAsia"/>
        </w:rPr>
        <w:t>文献</w:t>
      </w:r>
      <w:r w:rsidR="00C72837">
        <w:rPr>
          <w:rFonts w:hint="eastAsia"/>
        </w:rPr>
        <w:t>[50</w:t>
      </w:r>
      <w:r w:rsidR="00C72837">
        <w:t>]</w:t>
      </w:r>
      <w:r w:rsidR="00C72837">
        <w:rPr>
          <w:rFonts w:hint="eastAsia"/>
        </w:rPr>
        <w:t>证明一般的神经网络可以拟合任意一个非线性函数。</w:t>
      </w:r>
      <w:r w:rsidR="00D27912">
        <w:rPr>
          <w:rFonts w:hint="eastAsia"/>
        </w:rPr>
        <w:t>虽然</w:t>
      </w:r>
      <w:r w:rsidR="00D27912">
        <w:rPr>
          <w:rFonts w:hint="eastAsia"/>
        </w:rPr>
        <w:t>R</w:t>
      </w:r>
      <w:r w:rsidR="00D27912">
        <w:t>NN</w:t>
      </w:r>
      <w:r w:rsidR="00D27912">
        <w:rPr>
          <w:rFonts w:hint="eastAsia"/>
        </w:rPr>
        <w:t>有着强大的学习能力，但是在处理</w:t>
      </w:r>
      <w:r w:rsidR="00AA64FE">
        <w:rPr>
          <w:rFonts w:hint="eastAsia"/>
        </w:rPr>
        <w:t>长期依赖（即时间序列中距离较长的数据）</w:t>
      </w:r>
      <w:r w:rsidR="00D27912">
        <w:rPr>
          <w:rFonts w:hint="eastAsia"/>
        </w:rPr>
        <w:t>时存在梯度消失的问题。梯度消失是指在训练神经网络模</w:t>
      </w:r>
      <w:r w:rsidR="00D27912">
        <w:rPr>
          <w:rFonts w:hint="eastAsia"/>
        </w:rPr>
        <w:lastRenderedPageBreak/>
        <w:t>型的过程中，梯度传递到某个隐藏层时已经减小到极小值甚至消失，造成权重无法更新模型无法训练的问题。</w:t>
      </w:r>
    </w:p>
    <w:p w:rsidR="00520C89" w:rsidRDefault="00520C89" w:rsidP="00520C89">
      <w:pPr>
        <w:pStyle w:val="a3"/>
        <w:spacing w:before="163" w:after="163"/>
      </w:pPr>
      <w:bookmarkStart w:id="398" w:name="_Toc33123549"/>
      <w:r>
        <w:rPr>
          <w:rFonts w:hint="eastAsia"/>
        </w:rPr>
        <w:t xml:space="preserve">2.2 </w:t>
      </w:r>
      <w:r>
        <w:rPr>
          <w:rFonts w:hint="eastAsia"/>
        </w:rPr>
        <w:t>基于历史观看轨迹的视口预测算法</w:t>
      </w:r>
      <w:bookmarkEnd w:id="398"/>
    </w:p>
    <w:p w:rsidR="00520C89" w:rsidRDefault="00A9683F" w:rsidP="00A9683F">
      <w:pPr>
        <w:ind w:firstLine="480"/>
      </w:pPr>
      <w:r>
        <w:rPr>
          <w:rFonts w:hint="eastAsia"/>
        </w:rPr>
        <w:t>我们将基于历史观看轨迹的视口预测问题归类为时间序列预测问题，</w:t>
      </w:r>
      <w:r w:rsidR="00520C89">
        <w:rPr>
          <w:rFonts w:hint="eastAsia"/>
        </w:rPr>
        <w:t>根据上述介绍可以看出，针对视口数据这种呈现非线性关系的时间序列进行预测，使用神经网络更能取得较好的预测准确度。目前的研究文献中主要提出了基于线性回归和</w:t>
      </w:r>
      <w:r>
        <w:rPr>
          <w:rFonts w:hint="eastAsia"/>
        </w:rPr>
        <w:t>一般</w:t>
      </w:r>
      <w:r w:rsidR="00520C89">
        <w:rPr>
          <w:rFonts w:hint="eastAsia"/>
        </w:rPr>
        <w:t>神经网络模型的预测算法预测准确度随着预测时间的增长下降明显，无法做到长期预测。</w:t>
      </w:r>
    </w:p>
    <w:p w:rsidR="002420D0" w:rsidRDefault="00520C89" w:rsidP="00A9683F">
      <w:pPr>
        <w:ind w:firstLine="480"/>
      </w:pPr>
      <w:r>
        <w:rPr>
          <w:rFonts w:hint="eastAsia"/>
        </w:rPr>
        <w:t>为解决上述问题，</w:t>
      </w:r>
      <w:r w:rsidR="00553217">
        <w:rPr>
          <w:rFonts w:hint="eastAsia"/>
        </w:rPr>
        <w:t>本文提出了</w:t>
      </w:r>
      <w:r w:rsidR="00A9683F">
        <w:rPr>
          <w:rFonts w:hint="eastAsia"/>
        </w:rPr>
        <w:t>改进的</w:t>
      </w:r>
      <w:r w:rsidR="00553217">
        <w:rPr>
          <w:rFonts w:hint="eastAsia"/>
        </w:rPr>
        <w:t>视口预测算法，</w:t>
      </w:r>
      <w:r w:rsidR="00EF39DA">
        <w:rPr>
          <w:rFonts w:hint="eastAsia"/>
        </w:rPr>
        <w:t>首先使用</w:t>
      </w:r>
      <w:r w:rsidR="00EF39DA">
        <w:rPr>
          <w:rFonts w:hint="eastAsia"/>
        </w:rPr>
        <w:t>L</w:t>
      </w:r>
      <w:r w:rsidR="00EF39DA">
        <w:t>STM</w:t>
      </w:r>
      <w:r w:rsidR="00EF39DA">
        <w:rPr>
          <w:rFonts w:hint="eastAsia"/>
        </w:rPr>
        <w:t>模型分别预测当前用户视口中心位置的经度和纬度坐标，然后结合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rsidR="00A03DF5" w:rsidRDefault="00A03DF5" w:rsidP="00A03DF5">
      <w:pPr>
        <w:pStyle w:val="aa"/>
        <w:spacing w:before="163" w:after="163"/>
      </w:pPr>
      <w:bookmarkStart w:id="399" w:name="_Toc33123550"/>
      <w:r>
        <w:rPr>
          <w:rFonts w:hint="eastAsia"/>
        </w:rPr>
        <w:t>2.2.1</w:t>
      </w:r>
      <w:r>
        <w:t xml:space="preserve"> </w:t>
      </w:r>
      <w:r>
        <w:rPr>
          <w:rFonts w:hint="eastAsia"/>
        </w:rPr>
        <w:t>数据集介绍</w:t>
      </w:r>
      <w:bookmarkEnd w:id="399"/>
    </w:p>
    <w:p w:rsidR="007E4311" w:rsidRDefault="007E4311" w:rsidP="007E4311">
      <w:pPr>
        <w:ind w:firstLine="480"/>
      </w:pPr>
      <w:bookmarkStart w:id="400" w:name="_Hlk32180436"/>
      <w:r>
        <w:rPr>
          <w:rFonts w:hint="eastAsia"/>
        </w:rPr>
        <w:t>视点数据集的合理选择是预测算法成功的重要前提。由于视频内容、用户特性对用户的观看轨迹影响很大，因此合理的数据集应该包含各种类型的全景视频，观看视频的用户也应该分散到各个群体。</w:t>
      </w:r>
    </w:p>
    <w:p w:rsidR="007E4311" w:rsidRDefault="007E4311" w:rsidP="007E4311">
      <w:pPr>
        <w:ind w:firstLine="480"/>
      </w:pPr>
      <w:r>
        <w:rPr>
          <w:rFonts w:hint="eastAsia"/>
        </w:rPr>
        <w:t>我们分析了现有公开的几个视点数据集</w:t>
      </w:r>
      <w:r>
        <w:rPr>
          <w:rFonts w:hint="eastAsia"/>
        </w:rPr>
        <w:t>[</w:t>
      </w:r>
      <w:r>
        <w:t>5</w:t>
      </w:r>
      <w:r w:rsidR="005B3220">
        <w:rPr>
          <w:rFonts w:hint="eastAsia"/>
        </w:rPr>
        <w:t>1,</w:t>
      </w:r>
      <w:r w:rsidR="005B3220">
        <w:t>52,53</w:t>
      </w:r>
      <w:r>
        <w:t>]</w:t>
      </w:r>
      <w:r>
        <w:rPr>
          <w:rFonts w:hint="eastAsia"/>
        </w:rPr>
        <w:t>，最终使用</w:t>
      </w:r>
      <w:r>
        <w:t>wu</w:t>
      </w:r>
      <w:r>
        <w:rPr>
          <w:rFonts w:hint="eastAsia"/>
        </w:rPr>
        <w:t>等人采集的全景视频用户头部移动数据集</w:t>
      </w:r>
      <w:r>
        <w:rPr>
          <w:rFonts w:hint="eastAsia"/>
        </w:rPr>
        <w:t>[</w:t>
      </w:r>
      <w:r>
        <w:t>5</w:t>
      </w:r>
      <w:r w:rsidR="005B3220">
        <w:rPr>
          <w:rFonts w:hint="eastAsia"/>
        </w:rPr>
        <w:t>3</w:t>
      </w:r>
      <w:r>
        <w:t>]</w:t>
      </w:r>
      <w:r>
        <w:rPr>
          <w:rFonts w:hint="eastAsia"/>
        </w:rPr>
        <w:t>。该数据集为</w:t>
      </w:r>
      <w:r>
        <w:rPr>
          <w:rFonts w:hint="eastAsia"/>
        </w:rPr>
        <w:t>48</w:t>
      </w:r>
      <w:r>
        <w:rPr>
          <w:rFonts w:hint="eastAsia"/>
        </w:rPr>
        <w:t>个用户观看</w:t>
      </w:r>
      <w:r>
        <w:rPr>
          <w:rFonts w:hint="eastAsia"/>
        </w:rPr>
        <w:t>18</w:t>
      </w:r>
      <w:r>
        <w:rPr>
          <w:rFonts w:hint="eastAsia"/>
        </w:rPr>
        <w:t>个全景视频的头部移动数据，</w:t>
      </w:r>
      <w:r>
        <w:rPr>
          <w:rFonts w:hint="eastAsia"/>
        </w:rPr>
        <w:t>48</w:t>
      </w:r>
      <w:r>
        <w:rPr>
          <w:rFonts w:hint="eastAsia"/>
        </w:rPr>
        <w:t>名用户包括</w:t>
      </w:r>
      <w:r>
        <w:rPr>
          <w:rFonts w:hint="eastAsia"/>
        </w:rPr>
        <w:t>24</w:t>
      </w:r>
      <w:r>
        <w:rPr>
          <w:rFonts w:hint="eastAsia"/>
        </w:rPr>
        <w:t>名女性和</w:t>
      </w:r>
      <w:r>
        <w:rPr>
          <w:rFonts w:hint="eastAsia"/>
        </w:rPr>
        <w:t>24</w:t>
      </w:r>
      <w:r>
        <w:rPr>
          <w:rFonts w:hint="eastAsia"/>
        </w:rPr>
        <w:t>名男性，覆盖了各个年龄范围，</w:t>
      </w:r>
      <w:r>
        <w:rPr>
          <w:rFonts w:hint="eastAsia"/>
        </w:rPr>
        <w:t>18</w:t>
      </w:r>
      <w:r>
        <w:rPr>
          <w:rFonts w:hint="eastAsia"/>
        </w:rPr>
        <w:t>个全景视频则包含了演出、体育、电影、脱口秀和纪录片</w:t>
      </w:r>
      <w:r>
        <w:rPr>
          <w:rFonts w:hint="eastAsia"/>
        </w:rPr>
        <w:t>5</w:t>
      </w:r>
      <w:r>
        <w:rPr>
          <w:rFonts w:hint="eastAsia"/>
        </w:rPr>
        <w:t>种最流行的类别。</w:t>
      </w:r>
    </w:p>
    <w:bookmarkEnd w:id="400"/>
    <w:p w:rsidR="00A03DF5" w:rsidRDefault="007E4311" w:rsidP="007E4311">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秒不等，帧率为</w:t>
      </w:r>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个数据，且每两个采样点之间的时间间隔有轻微的随机性，为了后续数据分析的便捷性，本文使用线性插值法将原始数据下采样为每秒</w:t>
      </w:r>
      <w:r>
        <w:rPr>
          <w:rFonts w:hint="eastAsia"/>
        </w:rPr>
        <w:t>30</w:t>
      </w:r>
      <w:r>
        <w:rPr>
          <w:rFonts w:hint="eastAsia"/>
        </w:rPr>
        <w:t>个数据，与视频的帧率保持一致。最后我们将原始数据转换为经度和纬度值，</w:t>
      </w:r>
      <w:r w:rsidR="00A9683F">
        <w:rPr>
          <w:rFonts w:hint="eastAsia"/>
        </w:rPr>
        <w:t>并分别将</w:t>
      </w:r>
      <w:r>
        <w:rPr>
          <w:rFonts w:hint="eastAsia"/>
        </w:rPr>
        <w:t>经度的取值范围</w:t>
      </w:r>
      <w:r w:rsidR="00A9683F">
        <w:rPr>
          <w:rFonts w:hint="eastAsia"/>
        </w:rPr>
        <w:t>映射到</w:t>
      </w:r>
      <w:r>
        <w:rPr>
          <w:rFonts w:hint="eastAsia"/>
        </w:rPr>
        <w:t>0~360</w:t>
      </w:r>
      <w:r>
        <w:rPr>
          <w:rFonts w:hint="eastAsia"/>
        </w:rPr>
        <w:t>度，纬度的取值范围</w:t>
      </w:r>
      <w:r w:rsidR="00A9683F">
        <w:rPr>
          <w:rFonts w:hint="eastAsia"/>
        </w:rPr>
        <w:t>映射到</w:t>
      </w:r>
      <w:r>
        <w:rPr>
          <w:rFonts w:hint="eastAsia"/>
        </w:rPr>
        <w:t>0~90</w:t>
      </w:r>
      <w:r>
        <w:rPr>
          <w:rFonts w:hint="eastAsia"/>
        </w:rPr>
        <w:t>度。</w:t>
      </w:r>
    </w:p>
    <w:p w:rsidR="00A67FB7" w:rsidRDefault="00A67FB7" w:rsidP="00A67FB7">
      <w:pPr>
        <w:pStyle w:val="aa"/>
        <w:spacing w:before="163" w:after="163"/>
      </w:pPr>
      <w:bookmarkStart w:id="401" w:name="_Toc33123551"/>
      <w:r>
        <w:rPr>
          <w:rFonts w:hint="eastAsia"/>
        </w:rPr>
        <w:t>2.2.2</w:t>
      </w:r>
      <w:r>
        <w:t xml:space="preserve"> LSTM</w:t>
      </w:r>
      <w:r>
        <w:rPr>
          <w:rFonts w:hint="eastAsia"/>
        </w:rPr>
        <w:t>介绍</w:t>
      </w:r>
      <w:bookmarkEnd w:id="401"/>
    </w:p>
    <w:p w:rsidR="00A67FB7" w:rsidRDefault="00A67FB7" w:rsidP="00A67FB7">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rsidR="00AA64FE" w:rsidRDefault="00AA64FE" w:rsidP="00AA64FE">
      <w:pPr>
        <w:ind w:firstLine="480"/>
      </w:pPr>
      <w:r>
        <w:rPr>
          <w:rFonts w:hint="eastAsia"/>
        </w:rPr>
        <w:t>通过前面的介绍可知，</w:t>
      </w:r>
      <w:r>
        <w:rPr>
          <w:rFonts w:hint="eastAsia"/>
        </w:rPr>
        <w:t>R</w:t>
      </w:r>
      <w:r>
        <w:t>NN</w:t>
      </w:r>
      <w:r>
        <w:rPr>
          <w:rFonts w:hint="eastAsia"/>
        </w:rPr>
        <w:t>在对长距离的序列数据建模时会出现梯度小时的问题</w:t>
      </w:r>
      <w:r w:rsidR="00A67FB7">
        <w:rPr>
          <w:rFonts w:hint="eastAsia"/>
        </w:rPr>
        <w:t>，</w:t>
      </w:r>
      <w:r>
        <w:rPr>
          <w:rFonts w:hint="eastAsia"/>
        </w:rPr>
        <w:t>为了应对这个问题，文献</w:t>
      </w:r>
      <w:r>
        <w:rPr>
          <w:rFonts w:hint="eastAsia"/>
        </w:rPr>
        <w:t>[</w:t>
      </w:r>
      <w:r>
        <w:t>54]</w:t>
      </w:r>
      <w:r>
        <w:rPr>
          <w:rFonts w:hint="eastAsia"/>
        </w:rPr>
        <w:t>中提出了</w:t>
      </w:r>
      <w:r w:rsidR="00D72D86">
        <w:rPr>
          <w:rFonts w:hint="eastAsia"/>
        </w:rPr>
        <w:t>L</w:t>
      </w:r>
      <w:r w:rsidR="00D72D86">
        <w:t>STM</w:t>
      </w:r>
      <w:r w:rsidR="00A67FB7">
        <w:rPr>
          <w:rFonts w:hint="eastAsia"/>
        </w:rPr>
        <w:t>（</w:t>
      </w:r>
      <w:r w:rsidR="00A67FB7">
        <w:t xml:space="preserve">Long Short -Term Memory,  </w:t>
      </w:r>
      <w:r w:rsidR="00D72D86">
        <w:rPr>
          <w:rFonts w:hint="eastAsia"/>
        </w:rPr>
        <w:lastRenderedPageBreak/>
        <w:t>长短期记忆</w:t>
      </w:r>
      <w:r w:rsidR="00A67FB7">
        <w:rPr>
          <w:rFonts w:hint="eastAsia"/>
        </w:rPr>
        <w:t>）</w:t>
      </w:r>
      <w:r>
        <w:rPr>
          <w:rFonts w:hint="eastAsia"/>
        </w:rPr>
        <w:t>模型</w:t>
      </w:r>
      <w:r w:rsidR="00A67FB7">
        <w:rPr>
          <w:rFonts w:hint="eastAsia"/>
        </w:rPr>
        <w:t>。</w:t>
      </w:r>
    </w:p>
    <w:p w:rsidR="001D3AD9" w:rsidRPr="003B4756" w:rsidRDefault="00A67FB7" w:rsidP="003B4756">
      <w:pPr>
        <w:ind w:firstLine="480"/>
      </w:pPr>
      <w:r>
        <w:rPr>
          <w:rFonts w:hint="eastAsia"/>
        </w:rPr>
        <w:t>L</w:t>
      </w:r>
      <w:r>
        <w:t>STM</w:t>
      </w:r>
      <w:r w:rsidR="007D4976">
        <w:rPr>
          <w:rFonts w:hint="eastAsia"/>
        </w:rPr>
        <w:t>是</w:t>
      </w:r>
      <w:r w:rsidR="007D4976">
        <w:rPr>
          <w:rFonts w:hint="eastAsia"/>
        </w:rPr>
        <w:t>R</w:t>
      </w:r>
      <w:r w:rsidR="007D4976">
        <w:t>NN</w:t>
      </w:r>
      <w:r w:rsidR="007D4976">
        <w:rPr>
          <w:rFonts w:hint="eastAsia"/>
        </w:rPr>
        <w:t>的一种变体，</w:t>
      </w:r>
      <w:r w:rsidR="001D3AD9">
        <w:rPr>
          <w:rFonts w:hint="eastAsia"/>
        </w:rPr>
        <w:t>比起传统</w:t>
      </w:r>
      <w:r w:rsidR="001D3AD9">
        <w:rPr>
          <w:rFonts w:hint="eastAsia"/>
        </w:rPr>
        <w:t>R</w:t>
      </w:r>
      <w:r w:rsidR="001D3AD9">
        <w:t>NN</w:t>
      </w:r>
      <w:r w:rsidR="001D3AD9">
        <w:rPr>
          <w:rFonts w:hint="eastAsia"/>
        </w:rPr>
        <w:t>的神经元只有一层</w:t>
      </w:r>
      <w:r w:rsidR="001D3AD9">
        <w:rPr>
          <w:rFonts w:hint="eastAsia"/>
        </w:rPr>
        <w:t>t</w:t>
      </w:r>
      <w:r w:rsidR="001D3AD9">
        <w:t>anh</w:t>
      </w:r>
      <w:r w:rsidR="001D3AD9">
        <w:rPr>
          <w:rFonts w:hint="eastAsia"/>
        </w:rPr>
        <w:t>层，如</w:t>
      </w:r>
      <w:r w:rsidR="00A17CD5">
        <w:rPr>
          <w:rFonts w:hint="eastAsia"/>
        </w:rPr>
        <w:t>图</w:t>
      </w:r>
      <w:r w:rsidR="00A17CD5">
        <w:rPr>
          <w:rFonts w:hint="eastAsia"/>
        </w:rPr>
        <w:t>2-8</w:t>
      </w:r>
      <w:r w:rsidR="001D3AD9">
        <w:rPr>
          <w:rFonts w:hint="eastAsia"/>
        </w:rPr>
        <w:t>所示</w:t>
      </w:r>
      <w:r w:rsidR="00A17CD5">
        <w:rPr>
          <w:rFonts w:hint="eastAsia"/>
        </w:rPr>
        <w:t>，</w:t>
      </w:r>
      <w:r w:rsidR="003B4756">
        <w:rPr>
          <w:rFonts w:hint="eastAsia"/>
        </w:rPr>
        <w:t>其中，</w:t>
      </w:r>
      <m:oMath>
        <m:r>
          <w:rPr>
            <w:rFonts w:ascii="Cambria Math" w:hAnsi="Cambria Math"/>
          </w:rPr>
          <m:t>σ</m:t>
        </m:r>
      </m:oMath>
      <w:r w:rsidR="003B4756">
        <w:rPr>
          <w:rFonts w:hint="eastAsia"/>
        </w:rPr>
        <w:t>代表</w:t>
      </w:r>
      <m:oMath>
        <m:r>
          <w:rPr>
            <w:rFonts w:ascii="Cambria Math" w:hAnsi="Cambria Math" w:hint="eastAsia"/>
          </w:rPr>
          <m:t>sig</m:t>
        </m:r>
        <m:r>
          <w:rPr>
            <w:rFonts w:ascii="Cambria Math" w:hAnsi="Cambria Math"/>
          </w:rPr>
          <m:t>moid</m:t>
        </m:r>
      </m:oMath>
      <w:r w:rsidR="003B4756">
        <w:rPr>
          <w:rFonts w:hint="eastAsia"/>
        </w:rPr>
        <w:t>激活函数，</w:t>
      </w:r>
      <m:oMath>
        <m:r>
          <w:rPr>
            <w:rFonts w:ascii="Cambria Math" w:hAnsi="Cambria Math" w:hint="eastAsia"/>
          </w:rPr>
          <m:t>ta</m:t>
        </m:r>
        <m:r>
          <w:rPr>
            <w:rFonts w:ascii="Cambria Math" w:hAnsi="Cambria Math"/>
          </w:rPr>
          <m:t>nh</m:t>
        </m:r>
      </m:oMath>
      <w:r w:rsidR="003B4756">
        <w:rPr>
          <w:rFonts w:hint="eastAsia"/>
        </w:rPr>
        <w:t>代表</w:t>
      </w:r>
      <m:oMath>
        <m:r>
          <w:rPr>
            <w:rFonts w:ascii="Cambria Math" w:hAnsi="Cambria Math" w:hint="eastAsia"/>
          </w:rPr>
          <m:t>ta</m:t>
        </m:r>
        <m:r>
          <w:rPr>
            <w:rFonts w:ascii="Cambria Math" w:hAnsi="Cambria Math"/>
          </w:rPr>
          <m:t>nh</m:t>
        </m:r>
      </m:oMath>
      <w:r w:rsidR="003B4756">
        <w:rPr>
          <w:rFonts w:hint="eastAsia"/>
        </w:rPr>
        <w:t>激活函数，</w:t>
      </w:r>
      <m:oMath>
        <m:r>
          <w:rPr>
            <w:rFonts w:ascii="Cambria Math" w:hAnsi="Cambria Math"/>
          </w:rPr>
          <m:t>×</m:t>
        </m:r>
      </m:oMath>
      <w:r w:rsidR="003B4756">
        <w:rPr>
          <w:rFonts w:hint="eastAsia"/>
        </w:rPr>
        <w:t>为点乘操作，</w:t>
      </w:r>
      <m:oMath>
        <m:r>
          <w:rPr>
            <w:rFonts w:ascii="Cambria Math" w:hAnsi="Cambria Math" w:hint="eastAsia"/>
          </w:rPr>
          <m:t>+</m:t>
        </m:r>
      </m:oMath>
      <w:r w:rsidR="003B4756">
        <w:rPr>
          <w:rFonts w:hint="eastAsia"/>
        </w:rPr>
        <w:t>为加法操作</w:t>
      </w:r>
      <w:r w:rsidR="00C50197">
        <w:rPr>
          <w:rFonts w:hint="eastAsia"/>
        </w:rPr>
        <w:t>，隐藏状态为细胞状态（</w:t>
      </w:r>
      <w:r w:rsidR="00C50197">
        <w:rPr>
          <w:rFonts w:hint="eastAsia"/>
        </w:rPr>
        <w:t>C</w:t>
      </w:r>
      <w:r w:rsidR="00C50197">
        <w:t>ell State</w:t>
      </w:r>
      <w:r w:rsidR="00C50197">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3B4756">
        <w:rPr>
          <w:rFonts w:hint="eastAsia"/>
        </w:rPr>
        <w:t>。</w:t>
      </w:r>
      <w:r w:rsidR="003B4756">
        <w:rPr>
          <w:rFonts w:hint="eastAsia"/>
        </w:rPr>
        <w:t>L</w:t>
      </w:r>
      <w:r w:rsidR="003B4756">
        <w:t>STM</w:t>
      </w:r>
      <w:r w:rsidR="003B4756">
        <w:rPr>
          <w:rFonts w:hint="eastAsia"/>
        </w:rPr>
        <w:t>的神经元引入了门函数来控制信息流，以规避因为过多的记忆信息而造成梯度消失。</w:t>
      </w:r>
    </w:p>
    <w:p w:rsidR="00A17CD5" w:rsidRDefault="00A17CD5" w:rsidP="00BA2D6D">
      <w:pPr>
        <w:ind w:firstLineChars="0" w:firstLine="0"/>
        <w:jc w:val="center"/>
      </w:pPr>
      <w:r>
        <w:rPr>
          <w:rFonts w:hint="eastAsia"/>
          <w:noProof/>
        </w:rPr>
        <w:drawing>
          <wp:inline distT="0" distB="0" distL="0" distR="0">
            <wp:extent cx="4140200" cy="16257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8c1938632430a7d0edd73dc17ae9b2.jpg"/>
                    <pic:cNvPicPr/>
                  </pic:nvPicPr>
                  <pic:blipFill>
                    <a:blip r:embed="rId33">
                      <a:extLst>
                        <a:ext uri="{28A0092B-C50C-407E-A947-70E740481C1C}">
                          <a14:useLocalDpi xmlns:a14="http://schemas.microsoft.com/office/drawing/2010/main" val="0"/>
                        </a:ext>
                      </a:extLst>
                    </a:blip>
                    <a:stretch>
                      <a:fillRect/>
                    </a:stretch>
                  </pic:blipFill>
                  <pic:spPr>
                    <a:xfrm>
                      <a:off x="0" y="0"/>
                      <a:ext cx="4149929" cy="1629552"/>
                    </a:xfrm>
                    <a:prstGeom prst="rect">
                      <a:avLst/>
                    </a:prstGeom>
                  </pic:spPr>
                </pic:pic>
              </a:graphicData>
            </a:graphic>
          </wp:inline>
        </w:drawing>
      </w:r>
    </w:p>
    <w:p w:rsidR="00A17CD5" w:rsidRDefault="00A17CD5" w:rsidP="00BA2D6D">
      <w:pPr>
        <w:pStyle w:val="af6"/>
      </w:pPr>
      <w:r>
        <w:rPr>
          <w:rFonts w:hint="eastAsia"/>
        </w:rPr>
        <w:t>图</w:t>
      </w:r>
      <w:r>
        <w:rPr>
          <w:rFonts w:hint="eastAsia"/>
        </w:rPr>
        <w:t>2-8</w:t>
      </w:r>
      <w:r>
        <w:t xml:space="preserve"> LSTM</w:t>
      </w:r>
      <w:r>
        <w:rPr>
          <w:rFonts w:hint="eastAsia"/>
        </w:rPr>
        <w:t>结构示意图</w:t>
      </w:r>
    </w:p>
    <w:p w:rsidR="003B4756" w:rsidRDefault="003B4756" w:rsidP="00AA64FE">
      <w:pPr>
        <w:ind w:firstLine="480"/>
      </w:pPr>
      <w:r>
        <w:rPr>
          <w:rFonts w:hint="eastAsia"/>
        </w:rPr>
        <w:t>L</w:t>
      </w:r>
      <w:r>
        <w:t>STM</w:t>
      </w:r>
      <w:r>
        <w:rPr>
          <w:rFonts w:hint="eastAsia"/>
        </w:rPr>
        <w:t>的门函数有三种，即输入门，输出门和忘记门，其中忘记门是</w:t>
      </w:r>
      <w:r>
        <w:rPr>
          <w:rFonts w:hint="eastAsia"/>
        </w:rPr>
        <w:t>L</w:t>
      </w:r>
      <w:r>
        <w:t>STM</w:t>
      </w:r>
      <w:r>
        <w:rPr>
          <w:rFonts w:hint="eastAsia"/>
        </w:rPr>
        <w:t>设计思想的精髓所在，三个门的主要功能如下：</w:t>
      </w:r>
    </w:p>
    <w:p w:rsidR="00A67FB7" w:rsidRDefault="003B4756" w:rsidP="00AA64FE">
      <w:pPr>
        <w:ind w:firstLine="480"/>
      </w:pPr>
      <w:r>
        <w:rPr>
          <w:rFonts w:hint="eastAsia"/>
        </w:rPr>
        <w:t>（</w:t>
      </w:r>
      <w:r>
        <w:t>a</w:t>
      </w:r>
      <w:r>
        <w:rPr>
          <w:rFonts w:hint="eastAsia"/>
        </w:rPr>
        <w:t>）忘记门</w:t>
      </w:r>
    </w:p>
    <w:p w:rsidR="003B4756" w:rsidRDefault="003B4756" w:rsidP="00AA64FE">
      <w:pPr>
        <w:ind w:firstLine="480"/>
      </w:pPr>
      <w:r>
        <w:rPr>
          <w:rFonts w:hint="eastAsia"/>
        </w:rPr>
        <w:t>忘记门</w:t>
      </w:r>
      <w:r w:rsidR="00FF3D21">
        <w:rPr>
          <w:rFonts w:hint="eastAsia"/>
        </w:rPr>
        <w:t>在当前时刻</w:t>
      </w:r>
      <w:r>
        <w:rPr>
          <w:rFonts w:hint="eastAsia"/>
        </w:rPr>
        <w:t>使用</w:t>
      </w:r>
      <m:oMath>
        <m:r>
          <w:rPr>
            <w:rFonts w:ascii="Cambria Math" w:hAnsi="Cambria Math" w:hint="eastAsia"/>
          </w:rPr>
          <m:t>sig</m:t>
        </m:r>
        <m:r>
          <w:rPr>
            <w:rFonts w:ascii="Cambria Math" w:hAnsi="Cambria Math"/>
          </w:rPr>
          <m:t>moid</m:t>
        </m:r>
      </m:oMath>
      <w:r>
        <w:rPr>
          <w:rFonts w:hint="eastAsia"/>
        </w:rPr>
        <w:t>函数对输入数据和上一时刻的输出信息进行取舍，</w:t>
      </w:r>
      <m:oMath>
        <m:r>
          <w:rPr>
            <w:rFonts w:ascii="Cambria Math" w:hAnsi="Cambria Math" w:hint="eastAsia"/>
          </w:rPr>
          <m:t>sig</m:t>
        </m:r>
        <m:r>
          <w:rPr>
            <w:rFonts w:ascii="Cambria Math" w:hAnsi="Cambria Math"/>
          </w:rPr>
          <m:t>moid</m:t>
        </m:r>
      </m:oMath>
      <w:r w:rsidR="00FF3D21">
        <w:rPr>
          <w:rFonts w:hint="eastAsia"/>
        </w:rPr>
        <w:t>函数的输出范围为</w:t>
      </w:r>
      <w:r w:rsidR="00FF3D21">
        <w:rPr>
          <w:rFonts w:hint="eastAsia"/>
        </w:rPr>
        <w:t>0~1</w:t>
      </w:r>
      <w:r w:rsidR="00FF3D21">
        <w:rPr>
          <w:rFonts w:hint="eastAsia"/>
        </w:rPr>
        <w:t>，当输出接近</w:t>
      </w:r>
      <w:r w:rsidR="00FF3D21">
        <w:rPr>
          <w:rFonts w:hint="eastAsia"/>
        </w:rPr>
        <w:t>0</w:t>
      </w:r>
      <w:r w:rsidR="00FF3D21">
        <w:rPr>
          <w:rFonts w:hint="eastAsia"/>
        </w:rPr>
        <w:t>时代表丢弃（忘记）该信息，接近</w:t>
      </w:r>
      <w:r w:rsidR="00FF3D21">
        <w:rPr>
          <w:rFonts w:hint="eastAsia"/>
        </w:rPr>
        <w:t>1</w:t>
      </w:r>
      <w:r w:rsidR="00FF3D21">
        <w:rPr>
          <w:rFonts w:hint="eastAsia"/>
        </w:rPr>
        <w:t>是代表使用（记忆）该信息，表达式如下：</w:t>
      </w:r>
    </w:p>
    <w:p w:rsidR="00851772" w:rsidRPr="00851772" w:rsidRDefault="000D153C" w:rsidP="00FF3D21">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2-8</m:t>
                  </m:r>
                </m:e>
              </m:d>
            </m:e>
          </m:eqArr>
        </m:oMath>
      </m:oMathPara>
    </w:p>
    <w:p w:rsidR="00FF3D21" w:rsidRDefault="00FF3D21" w:rsidP="00AA64FE">
      <w:pPr>
        <w:ind w:firstLine="480"/>
        <w:rPr>
          <w:rFonts w:ascii="宋体" w:hAnsi="宋体"/>
        </w:rPr>
      </w:pPr>
      <w:r>
        <w:rPr>
          <w:rFonts w:ascii="宋体" w:hAnsi="宋体" w:hint="eastAsia"/>
        </w:rPr>
        <w:t>其中</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Pr>
          <w:rFonts w:ascii="宋体" w:hAnsi="宋体" w:hint="eastAsia"/>
        </w:rPr>
        <w:t>和</w:t>
      </w:r>
      <m:oMath>
        <m:sSub>
          <m:sSubPr>
            <m:ctrlPr>
              <w:rPr>
                <w:rFonts w:ascii="Cambria Math" w:hAnsi="Cambria Math"/>
                <w:i/>
              </w:rPr>
            </m:ctrlPr>
          </m:sSubPr>
          <m:e>
            <m:r>
              <w:rPr>
                <w:rFonts w:ascii="Cambria Math" w:hAnsi="Cambria Math"/>
              </w:rPr>
              <m:t>b</m:t>
            </m:r>
          </m:e>
          <m:sub>
            <m:r>
              <w:rPr>
                <w:rFonts w:ascii="Cambria Math" w:hAnsi="Cambria Math"/>
              </w:rPr>
              <m:t>f</m:t>
            </m:r>
          </m:sub>
        </m:sSub>
      </m:oMath>
      <w:r>
        <w:rPr>
          <w:rFonts w:ascii="宋体" w:hAnsi="宋体" w:hint="eastAsia"/>
        </w:rPr>
        <w:t>分别代表权重和偏置。</w:t>
      </w:r>
    </w:p>
    <w:p w:rsidR="00FF3D21" w:rsidRDefault="00FF3D21" w:rsidP="00AA64FE">
      <w:pPr>
        <w:ind w:firstLine="480"/>
        <w:rPr>
          <w:rFonts w:ascii="宋体" w:hAnsi="宋体"/>
        </w:rPr>
      </w:pPr>
      <w:r>
        <w:rPr>
          <w:rFonts w:ascii="宋体" w:hAnsi="宋体" w:hint="eastAsia"/>
        </w:rPr>
        <w:t>（b）输入门</w:t>
      </w:r>
    </w:p>
    <w:p w:rsidR="00FF3D21" w:rsidRDefault="00FF3D21" w:rsidP="00AA64FE">
      <w:pPr>
        <w:ind w:firstLine="480"/>
        <w:rPr>
          <w:rFonts w:ascii="宋体" w:hAnsi="宋体"/>
        </w:rPr>
      </w:pPr>
      <w:r>
        <w:rPr>
          <w:rFonts w:ascii="宋体" w:hAnsi="宋体" w:hint="eastAsia"/>
        </w:rPr>
        <w:t>输入门决定输入多少新数据，通过</w:t>
      </w:r>
      <m:oMath>
        <m:r>
          <w:rPr>
            <w:rFonts w:ascii="Cambria Math" w:hAnsi="Cambria Math" w:hint="eastAsia"/>
          </w:rPr>
          <m:t>sig</m:t>
        </m:r>
        <m:r>
          <w:rPr>
            <w:rFonts w:ascii="Cambria Math" w:hAnsi="Cambria Math"/>
          </w:rPr>
          <m:t>moid</m:t>
        </m:r>
      </m:oMath>
      <w:r>
        <w:rPr>
          <w:rFonts w:ascii="宋体" w:hAnsi="宋体" w:hint="eastAsia"/>
        </w:rPr>
        <w:t>更新数据，</w:t>
      </w:r>
      <m:oMath>
        <m:r>
          <w:rPr>
            <w:rFonts w:ascii="Cambria Math" w:hAnsi="Cambria Math" w:hint="eastAsia"/>
          </w:rPr>
          <m:t>ta</m:t>
        </m:r>
        <m:r>
          <w:rPr>
            <w:rFonts w:ascii="Cambria Math" w:hAnsi="Cambria Math"/>
          </w:rPr>
          <m:t>nh</m:t>
        </m:r>
      </m:oMath>
      <w:r>
        <w:rPr>
          <w:rFonts w:ascii="宋体" w:hAnsi="宋体" w:hint="eastAsia"/>
        </w:rPr>
        <w:t>将新数据加入当前状态，表达式如下：</w:t>
      </w:r>
    </w:p>
    <w:p w:rsidR="00851772" w:rsidRPr="00851772" w:rsidRDefault="000D153C" w:rsidP="00C5019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hint="eastAsia"/>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rsidR="00C50197" w:rsidRDefault="000D153C" w:rsidP="00FF3D21">
      <w:pPr>
        <w:ind w:firstLineChars="0" w:firstLine="0"/>
        <w:rPr>
          <w:rFonts w:ascii="宋体" w:hAnsi="宋体"/>
        </w:rPr>
      </w:pPr>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=tan</m:t>
            </m:r>
            <m:func>
              <m:funcPr>
                <m:ctrlPr>
                  <w:rPr>
                    <w:rFonts w:ascii="Cambria Math" w:hAnsi="Cambria Math"/>
                  </w:rPr>
                </m:ctrlPr>
              </m:funcPr>
              <m:fName>
                <m:r>
                  <w:rPr>
                    <w:rFonts w:ascii="Cambria Math" w:hAnsi="Cambria Math"/>
                  </w:rPr>
                  <m:t>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e>
                </m:d>
              </m:e>
            </m:func>
            <m:r>
              <w:rPr>
                <w:rFonts w:ascii="Cambria Math" w:hAnsi="Cambria Math"/>
              </w:rPr>
              <m:t>#</m:t>
            </m:r>
            <m:d>
              <m:dPr>
                <m:ctrlPr>
                  <w:rPr>
                    <w:rFonts w:ascii="Cambria Math" w:hAnsi="Cambria Math"/>
                    <w:i/>
                  </w:rPr>
                </m:ctrlPr>
              </m:dPr>
              <m:e>
                <m:r>
                  <w:rPr>
                    <w:rFonts w:ascii="Cambria Math" w:hAnsi="Cambria Math"/>
                  </w:rPr>
                  <m:t>2-10</m:t>
                </m:r>
              </m:e>
            </m:d>
          </m:e>
        </m:eqArr>
      </m:oMath>
      <w:r w:rsidR="00C50197">
        <w:rPr>
          <w:rFonts w:ascii="宋体" w:hAnsi="宋体" w:hint="eastAsia"/>
        </w:rPr>
        <w:t>中，</w:t>
      </w:r>
      <m:oMath>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oMath>
      <w:r w:rsidR="00C50197">
        <w:rPr>
          <w:rFonts w:ascii="宋体" w:hAnsi="宋体" w:hint="eastAsia"/>
        </w:rPr>
        <w:t>表示上一时刻的细胞状态，与忘记门的输出点乘后加上</w:t>
      </w:r>
      <w:r w:rsidR="00065AA3">
        <w:rPr>
          <w:rFonts w:ascii="宋体" w:hAnsi="宋体" w:hint="eastAsia"/>
        </w:rPr>
        <w:t>新数据即为当前的细胞状态：</w:t>
      </w:r>
    </w:p>
    <w:p w:rsidR="00851772" w:rsidRPr="00851772" w:rsidRDefault="000D153C" w:rsidP="00065AA3">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rPr>
                <m:t>+</m:t>
              </m:r>
              <m:sSub>
                <m:sSubPr>
                  <m:ctrlPr>
                    <w:rPr>
                      <w:rFonts w:ascii="Cambria Math" w:hAnsi="Cambria Math"/>
                      <w:i/>
                    </w:rPr>
                  </m:ctrlPr>
                </m:sSubPr>
                <m:e>
                  <m:r>
                    <w:rPr>
                      <w:rFonts w:ascii="Cambria Math"/>
                    </w:rPr>
                    <m:t>i</m:t>
                  </m:r>
                </m:e>
                <m:sub>
                  <m:r>
                    <w:rPr>
                      <w:rFonts w:ascii="Cambria Math"/>
                    </w:rPr>
                    <m:t>t</m:t>
                  </m:r>
                </m:sub>
              </m:sSub>
              <m:r>
                <m:rPr>
                  <m:sty m:val="p"/>
                </m:rPr>
                <w:rPr>
                  <w:rFonts w:ascii="Cambria Math" w:hAnsi="Cambria Math"/>
                  <w:noProof/>
                </w:rPr>
                <m:t>∙</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2-11</m:t>
                  </m:r>
                </m:e>
              </m:d>
            </m:e>
          </m:eqArr>
        </m:oMath>
      </m:oMathPara>
    </w:p>
    <w:p w:rsidR="00065AA3" w:rsidRDefault="00065AA3" w:rsidP="00FF3D21">
      <w:pPr>
        <w:ind w:firstLineChars="0" w:firstLine="0"/>
        <w:rPr>
          <w:rFonts w:ascii="宋体" w:hAnsi="宋体"/>
        </w:rPr>
      </w:pPr>
      <w:r>
        <w:rPr>
          <w:rFonts w:ascii="宋体" w:hAnsi="宋体"/>
        </w:rPr>
        <w:tab/>
      </w:r>
      <w:r>
        <w:rPr>
          <w:rFonts w:ascii="宋体" w:hAnsi="宋体" w:hint="eastAsia"/>
        </w:rPr>
        <w:t>（c）输出门</w:t>
      </w:r>
    </w:p>
    <w:p w:rsidR="00FF3D21" w:rsidRPr="00FF3D21" w:rsidRDefault="00065AA3" w:rsidP="00FF3D21">
      <w:pPr>
        <w:ind w:firstLineChars="0" w:firstLine="0"/>
        <w:rPr>
          <w:rFonts w:ascii="宋体" w:hAnsi="宋体"/>
        </w:rPr>
      </w:pPr>
      <w:r>
        <w:rPr>
          <w:rFonts w:ascii="宋体" w:hAnsi="宋体"/>
        </w:rPr>
        <w:tab/>
      </w:r>
      <w:r>
        <w:rPr>
          <w:rFonts w:ascii="宋体" w:hAnsi="宋体" w:hint="eastAsia"/>
        </w:rPr>
        <w:t>输出门给出最后的输出值，表达式如下：</w:t>
      </w:r>
    </w:p>
    <w:p w:rsidR="00851772" w:rsidRPr="00851772" w:rsidRDefault="000D153C"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2-12</m:t>
                  </m:r>
                </m:e>
              </m:d>
            </m:e>
          </m:eqArr>
        </m:oMath>
      </m:oMathPara>
    </w:p>
    <w:p w:rsidR="00851772" w:rsidRPr="00851772" w:rsidRDefault="000D153C"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rsidR="00065AA3" w:rsidRDefault="00065AA3" w:rsidP="00A67FB7">
      <w:pPr>
        <w:ind w:firstLineChars="0" w:firstLine="0"/>
      </w:pPr>
      <w:r>
        <w:lastRenderedPageBreak/>
        <w:tab/>
      </w:r>
      <w:r>
        <w:rPr>
          <w:rFonts w:hint="eastAsia"/>
        </w:rPr>
        <w:t>其中，</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Pr>
          <w:rFonts w:hint="eastAsia"/>
        </w:rPr>
        <w:t>为当前的输出状态，</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eastAsia"/>
        </w:rPr>
        <w:t>为最终的输出值。</w:t>
      </w:r>
    </w:p>
    <w:p w:rsidR="00065AA3" w:rsidRPr="009C690D" w:rsidRDefault="00065AA3" w:rsidP="00A67FB7">
      <w:pPr>
        <w:ind w:firstLineChars="0" w:firstLine="0"/>
      </w:pPr>
      <w:r>
        <w:tab/>
      </w:r>
      <w:r>
        <w:rPr>
          <w:rFonts w:hint="eastAsia"/>
        </w:rPr>
        <w:t>基于</w:t>
      </w:r>
      <w:r>
        <w:rPr>
          <w:rFonts w:hint="eastAsia"/>
        </w:rPr>
        <w:t>L</w:t>
      </w:r>
      <w:r>
        <w:t>STM</w:t>
      </w:r>
      <w:r>
        <w:rPr>
          <w:rFonts w:hint="eastAsia"/>
        </w:rPr>
        <w:t>对时间序列进行预测的过程与一般神经网络的过程一样，即划分训练集与测试集</w:t>
      </w:r>
      <w:r w:rsidR="001D365D">
        <w:rPr>
          <w:rFonts w:hint="eastAsia"/>
        </w:rPr>
        <w:t>，对模型进行训练，训练结束后即可进行预测。</w:t>
      </w:r>
    </w:p>
    <w:p w:rsidR="00520C89" w:rsidRDefault="00520C89" w:rsidP="00A67FB7">
      <w:pPr>
        <w:pStyle w:val="aa"/>
        <w:spacing w:before="163" w:after="163"/>
      </w:pPr>
      <w:bookmarkStart w:id="402" w:name="_Toc33123552"/>
      <w:r>
        <w:rPr>
          <w:rFonts w:hint="eastAsia"/>
        </w:rPr>
        <w:t>2</w:t>
      </w:r>
      <w:r>
        <w:t>.2.</w:t>
      </w:r>
      <w:r w:rsidR="00A67FB7">
        <w:t>3</w:t>
      </w:r>
      <w:r>
        <w:t xml:space="preserve"> </w:t>
      </w:r>
      <w:r w:rsidR="007E4311">
        <w:rPr>
          <w:rFonts w:hint="eastAsia"/>
        </w:rPr>
        <w:t>视口预测模型</w:t>
      </w:r>
      <w:bookmarkEnd w:id="402"/>
    </w:p>
    <w:p w:rsidR="00520C89" w:rsidRDefault="00520C89" w:rsidP="00520C89">
      <w:pPr>
        <w:ind w:firstLine="480"/>
      </w:pPr>
      <w:r>
        <w:rPr>
          <w:rFonts w:hint="eastAsia"/>
        </w:rPr>
        <w:t>由前面的分析可知，当视点位置确定时，视口区域也可以确定，因此，本节聚焦于视点的预测，根据历史的经纬度数据来预测未来一段时间内的经纬度数据。</w:t>
      </w:r>
    </w:p>
    <w:p w:rsidR="00520C89" w:rsidRDefault="00520C89" w:rsidP="00520C89">
      <w:pPr>
        <w:ind w:firstLine="480"/>
      </w:pPr>
      <w:r>
        <w:rPr>
          <w:rFonts w:hint="eastAsia"/>
        </w:rPr>
        <w:t>假设</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i/>
              </w:rPr>
            </m:ctrlPr>
          </m:sSubPr>
          <m:e>
            <m:r>
              <w:rPr>
                <w:rFonts w:ascii="Cambria Math" w:hAnsi="Cambria Math"/>
              </w:rPr>
              <m:t xml:space="preserve"> y</m:t>
            </m:r>
          </m:e>
          <m:sub>
            <m:r>
              <w:rPr>
                <w:rFonts w:ascii="Cambria Math" w:hAnsi="Cambria Math"/>
              </w:rPr>
              <m:t>t</m:t>
            </m:r>
          </m:sub>
        </m:sSub>
      </m:oMath>
      <w:r>
        <w:rPr>
          <w:rFonts w:hint="eastAsia"/>
        </w:rPr>
        <w:t>分别为</w:t>
      </w:r>
      <w:r>
        <w:t>t</w:t>
      </w:r>
      <w:r>
        <w:rPr>
          <w:rFonts w:hint="eastAsia"/>
        </w:rPr>
        <w:t>时刻的经度和维度值，</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hint="eastAsia"/>
        </w:rPr>
        <w:t>和</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Pr>
          <w:rFonts w:hint="eastAsia"/>
        </w:rPr>
        <w:t>为用户初始的经纬度，</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分别为</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Pr>
          <w:rFonts w:hint="eastAsia"/>
        </w:rPr>
        <w:t>时刻之间的经纬度值，即</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rPr>
          <m:t xml:space="preserve"> </m:t>
        </m:r>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。在</w:t>
      </w:r>
      <w:r>
        <w:rPr>
          <w:rFonts w:hint="eastAsia"/>
        </w:rPr>
        <w:t>t</w:t>
      </w:r>
      <w:r>
        <w:rPr>
          <w:rFonts w:hint="eastAsia"/>
        </w:rPr>
        <w:t>时刻的时候，用户的头显设备记录下来从初始值到</w:t>
      </w:r>
      <w:r>
        <w:rPr>
          <w:rFonts w:hint="eastAsia"/>
        </w:rPr>
        <w:t>t</w:t>
      </w:r>
      <w:r>
        <w:rPr>
          <w:rFonts w:hint="eastAsia"/>
        </w:rPr>
        <w:t>时刻的全部的经纬度值（</w:t>
      </w:r>
      <m:oMath>
        <m:sSub>
          <m:sSubPr>
            <m:ctrlPr>
              <w:rPr>
                <w:rFonts w:ascii="Cambria Math" w:hAnsi="Cambria Math"/>
                <w:i/>
              </w:rPr>
            </m:ctrlPr>
          </m:sSubPr>
          <m:e>
            <m:r>
              <w:rPr>
                <w:rFonts w:ascii="Cambria Math" w:hAnsi="Cambria Math"/>
              </w:rPr>
              <m:t>x</m:t>
            </m:r>
          </m:e>
          <m:sub>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1</m:t>
                </m:r>
              </m:sub>
            </m:sSub>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1</m:t>
                </m:r>
              </m:sub>
            </m:sSub>
          </m:sub>
        </m:sSub>
      </m:oMath>
      <w:r>
        <w:rPr>
          <w:rFonts w:hint="eastAsia"/>
        </w:rPr>
        <w:t>），视点预测即使用历史窗口</w:t>
      </w:r>
      <m:oMath>
        <m:r>
          <w:rPr>
            <w:rFonts w:ascii="Cambria Math" w:hAnsi="Cambria Math"/>
          </w:rPr>
          <m:t>hw</m:t>
        </m:r>
      </m:oMath>
      <w:r>
        <w:rPr>
          <w:rFonts w:hint="eastAsia"/>
        </w:rPr>
        <w:t>中的若干经纬度值</w:t>
      </w:r>
      <m:oMath>
        <m:sSub>
          <m:sSubPr>
            <m:ctrlPr>
              <w:rPr>
                <w:rFonts w:ascii="Cambria Math" w:hAnsi="Cambria Math"/>
                <w:i/>
              </w:rPr>
            </m:ctrlPr>
          </m:sSubPr>
          <m:e>
            <m:r>
              <w:rPr>
                <w:rFonts w:ascii="Cambria Math" w:hAnsi="Cambria Math"/>
              </w:rPr>
              <m:t>x</m:t>
            </m:r>
          </m:e>
          <m:sub>
            <m:r>
              <w:rPr>
                <w:rFonts w:ascii="Cambria Math" w:hAnsi="Cambria Math"/>
              </w:rPr>
              <m:t>t-hw:t</m:t>
            </m:r>
          </m:sub>
        </m:sSub>
      </m:oMath>
      <w:r>
        <w:rPr>
          <w:rFonts w:hint="eastAsia"/>
        </w:rPr>
        <w:t>来预测接下来</w:t>
      </w:r>
      <m:oMath>
        <m:r>
          <w:rPr>
            <w:rFonts w:ascii="Cambria Math" w:hAnsi="Cambria Math"/>
          </w:rPr>
          <m:t>pw</m:t>
        </m:r>
      </m:oMath>
      <w:r>
        <w:rPr>
          <w:rFonts w:hint="eastAsia"/>
        </w:rPr>
        <w:t>时刻的经纬度值，记为（</w:t>
      </w:r>
      <m:oMath>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t:t+pw</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 xml:space="preserve"> y</m:t>
                </m:r>
              </m:e>
              <m:sup>
                <m:r>
                  <w:rPr>
                    <w:rFonts w:ascii="Cambria Math" w:hAnsi="Cambria Math"/>
                  </w:rPr>
                  <m:t>'</m:t>
                </m:r>
              </m:sup>
            </m:sSup>
          </m:e>
          <m:sub>
            <m:r>
              <w:rPr>
                <w:rFonts w:ascii="Cambria Math" w:hAnsi="Cambria Math"/>
              </w:rPr>
              <m:t>t:t+pw</m:t>
            </m:r>
          </m:sub>
        </m:sSub>
      </m:oMath>
      <w:r>
        <w:rPr>
          <w:rFonts w:hint="eastAsia"/>
        </w:rPr>
        <w:t>）</w:t>
      </w:r>
      <w:r>
        <w:rPr>
          <w:rFonts w:hint="eastAsia"/>
        </w:rPr>
        <w:t>,</w:t>
      </w:r>
      <w:r>
        <w:rPr>
          <w:rFonts w:hint="eastAsia"/>
        </w:rPr>
        <w:t>其中</w:t>
      </w:r>
      <m:oMath>
        <m:r>
          <w:rPr>
            <w:rFonts w:ascii="Cambria Math" w:hAnsi="Cambria Math"/>
          </w:rPr>
          <m:t>pw</m:t>
        </m:r>
      </m:oMath>
      <w:r>
        <w:rPr>
          <w:rFonts w:hint="eastAsia"/>
        </w:rPr>
        <w:t>为预测窗口，然后移动历史窗口继续预测，直至视频观看结束。文献</w:t>
      </w:r>
      <w:r>
        <w:t>[</w:t>
      </w:r>
      <w:r w:rsidR="00D72D86">
        <w:t>7</w:t>
      </w:r>
      <w:r>
        <w:t>]</w:t>
      </w:r>
      <w:r>
        <w:rPr>
          <w:rFonts w:hint="eastAsia"/>
        </w:rPr>
        <w:t>认为，视点的几个特征维度之间的自相关性大于互相关性，因此本文也采用独立预测经纬度的方式。考虑到经纬度序列的时间特性和非线性特性，我们引入</w:t>
      </w:r>
      <w:r>
        <w:t>LSTM</w:t>
      </w:r>
      <w:r>
        <w:rPr>
          <w:rFonts w:hint="eastAsia"/>
        </w:rPr>
        <w:t>模型进行长期时间的预测，历史窗口的数据即为模型的输入，而模型的输出则为我们想要的经纬度的预测值，模型结构图如下所示：</w:t>
      </w:r>
    </w:p>
    <w:p w:rsidR="00520C89" w:rsidRDefault="00FD352F" w:rsidP="00BA2D6D">
      <w:pPr>
        <w:ind w:firstLineChars="0" w:firstLine="0"/>
        <w:jc w:val="center"/>
      </w:pPr>
      <w:r>
        <w:rPr>
          <w:noProof/>
        </w:rPr>
        <w:object w:dxaOrig="6841" w:dyaOrig="2371">
          <v:shape id="_x0000_i1032" type="#_x0000_t75" alt="" style="width:320.9pt;height:111.1pt;mso-width-percent:0;mso-height-percent:0;mso-width-percent:0;mso-height-percent:0" o:ole="">
            <v:imagedata r:id="rId34" o:title=""/>
          </v:shape>
          <o:OLEObject Type="Embed" ProgID="Visio.Drawing.15" ShapeID="_x0000_i1032" DrawAspect="Content" ObjectID="_1643843059" r:id="rId35"/>
        </w:object>
      </w:r>
    </w:p>
    <w:p w:rsidR="00520C89" w:rsidRDefault="00520C89" w:rsidP="00BA2D6D">
      <w:pPr>
        <w:pStyle w:val="af6"/>
      </w:pPr>
      <w:r>
        <w:rPr>
          <w:rFonts w:hint="eastAsia"/>
        </w:rPr>
        <w:t>图</w:t>
      </w:r>
      <w:r w:rsidR="001D365D">
        <w:rPr>
          <w:rFonts w:hint="eastAsia"/>
        </w:rPr>
        <w:t>2-9</w:t>
      </w:r>
      <w:r>
        <w:rPr>
          <w:rFonts w:hint="eastAsia"/>
        </w:rPr>
        <w:t xml:space="preserve"> </w:t>
      </w:r>
      <w:r>
        <w:rPr>
          <w:rFonts w:hint="eastAsia"/>
        </w:rPr>
        <w:t>基于</w:t>
      </w:r>
      <w:r>
        <w:rPr>
          <w:rFonts w:hint="eastAsia"/>
        </w:rPr>
        <w:t>L</w:t>
      </w:r>
      <w:r>
        <w:t>STM</w:t>
      </w:r>
      <w:r>
        <w:rPr>
          <w:rFonts w:hint="eastAsia"/>
        </w:rPr>
        <w:t>的预测模型结构图</w:t>
      </w:r>
    </w:p>
    <w:p w:rsidR="00520C89" w:rsidRDefault="00520C89" w:rsidP="00520C89">
      <w:pPr>
        <w:ind w:firstLine="480"/>
      </w:pPr>
      <w:r>
        <w:rPr>
          <w:rFonts w:hint="eastAsia"/>
        </w:rPr>
        <w:t>从图中可以看出，在</w:t>
      </w:r>
      <w:r>
        <w:rPr>
          <w:rFonts w:hint="eastAsia"/>
        </w:rPr>
        <w:t>t</w:t>
      </w:r>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为训练好的</w:t>
      </w:r>
      <w:r>
        <w:rPr>
          <w:rFonts w:hint="eastAsia"/>
        </w:rPr>
        <w:t>L</w:t>
      </w:r>
      <w:r>
        <w:t>STM</w:t>
      </w:r>
      <w:r>
        <w:rPr>
          <w:rFonts w:hint="eastAsia"/>
        </w:rPr>
        <w:t>模型的输入输出函数；为了继续预测接下来的数据值，我们将预测值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r>
        <w:rPr>
          <w:rFonts w:hint="eastAsia"/>
        </w:rPr>
        <w:t>做为额外的输入值，组成新的历史数据，则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rsidR="0014586A" w:rsidRDefault="00520C89" w:rsidP="0014586A">
      <w:pPr>
        <w:ind w:firstLineChars="0" w:firstLine="420"/>
      </w:pPr>
      <w:r>
        <w:rPr>
          <w:rFonts w:hint="eastAsia"/>
        </w:rPr>
        <w:t>可以看出，随着预测时间的增加，预测误差将会逐渐增大，为了进一步提高预测准确率，我们参考基于内容显著性检测的视点预测方法，这种方法根据视频内容的显著性来辅助预测，由于视频各个区域内容的显著性不同，人们在某个时</w:t>
      </w:r>
      <w:r>
        <w:rPr>
          <w:rFonts w:hint="eastAsia"/>
        </w:rPr>
        <w:lastRenderedPageBreak/>
        <w:t>刻观看某个区域的概率也不相同，当该区域视频内容较为显著性时，用户观看的可能性也较大，所以，多个用户的观看轨迹可以从侧面反映视频内容的显著性。</w:t>
      </w:r>
      <w:r w:rsidR="00E51687">
        <w:rPr>
          <w:rFonts w:hint="eastAsia"/>
        </w:rPr>
        <w:t>为了验证这一假设，我们从数据集中随机抽取了</w:t>
      </w:r>
      <w:r w:rsidR="001F2820">
        <w:rPr>
          <w:rFonts w:hint="eastAsia"/>
        </w:rPr>
        <w:t>2</w:t>
      </w:r>
      <w:r w:rsidR="001F2820">
        <w:rPr>
          <w:rFonts w:hint="eastAsia"/>
        </w:rPr>
        <w:t>个</w:t>
      </w:r>
      <w:r w:rsidR="00E51687">
        <w:rPr>
          <w:rFonts w:hint="eastAsia"/>
        </w:rPr>
        <w:t>视频文件，绘制了</w:t>
      </w:r>
      <w:r w:rsidR="00E51687">
        <w:rPr>
          <w:rFonts w:hint="eastAsia"/>
        </w:rPr>
        <w:t>48</w:t>
      </w:r>
      <w:r w:rsidR="00E51687">
        <w:rPr>
          <w:rFonts w:hint="eastAsia"/>
        </w:rPr>
        <w:t>名用户观看</w:t>
      </w:r>
      <w:r w:rsidR="001F2820">
        <w:rPr>
          <w:rFonts w:hint="eastAsia"/>
        </w:rPr>
        <w:t>这两个</w:t>
      </w:r>
      <w:r w:rsidR="00E51687">
        <w:rPr>
          <w:rFonts w:hint="eastAsia"/>
        </w:rPr>
        <w:t>视频的轨迹散点图，</w:t>
      </w:r>
      <w:r w:rsidR="0014586A">
        <w:rPr>
          <w:rFonts w:hint="eastAsia"/>
        </w:rPr>
        <w:t>如图</w:t>
      </w:r>
      <w:r w:rsidR="001F2820">
        <w:rPr>
          <w:rFonts w:hint="eastAsia"/>
        </w:rPr>
        <w:t xml:space="preserve"> </w:t>
      </w:r>
      <w:r w:rsidR="0014586A">
        <w:rPr>
          <w:rFonts w:hint="eastAsia"/>
        </w:rPr>
        <w:t>所示</w:t>
      </w:r>
      <w:r w:rsidR="001F2820">
        <w:rPr>
          <w:rFonts w:hint="eastAsia"/>
        </w:rPr>
        <w:t>，其中蓝色散点为用户的观看位置，红色散点为平均值。</w:t>
      </w:r>
    </w:p>
    <w:p w:rsidR="0014586A" w:rsidRDefault="0014586A" w:rsidP="00BA2D6D">
      <w:pPr>
        <w:ind w:firstLineChars="0" w:firstLine="0"/>
        <w:jc w:val="center"/>
      </w:pPr>
      <w:r>
        <w:rPr>
          <w:rFonts w:hint="eastAsia"/>
          <w:noProof/>
        </w:rPr>
        <w:drawing>
          <wp:inline distT="0" distB="0" distL="0" distR="0">
            <wp:extent cx="4042005" cy="166441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36" cstate="print">
                      <a:extLst>
                        <a:ext uri="{28A0092B-C50C-407E-A947-70E740481C1C}">
                          <a14:useLocalDpi xmlns:a14="http://schemas.microsoft.com/office/drawing/2010/main" val="0"/>
                        </a:ext>
                      </a:extLst>
                    </a:blip>
                    <a:srcRect l="7947" t="9711" r="8661"/>
                    <a:stretch/>
                  </pic:blipFill>
                  <pic:spPr bwMode="auto">
                    <a:xfrm>
                      <a:off x="0" y="0"/>
                      <a:ext cx="4154424" cy="1710706"/>
                    </a:xfrm>
                    <a:prstGeom prst="rect">
                      <a:avLst/>
                    </a:prstGeom>
                    <a:ln>
                      <a:noFill/>
                    </a:ln>
                    <a:extLst>
                      <a:ext uri="{53640926-AAD7-44D8-BBD7-CCE9431645EC}">
                        <a14:shadowObscured xmlns:a14="http://schemas.microsoft.com/office/drawing/2010/main"/>
                      </a:ext>
                    </a:extLst>
                  </pic:spPr>
                </pic:pic>
              </a:graphicData>
            </a:graphic>
          </wp:inline>
        </w:drawing>
      </w:r>
    </w:p>
    <w:p w:rsidR="00DF0DA0" w:rsidRDefault="00DF0DA0" w:rsidP="00BA2D6D">
      <w:pPr>
        <w:pStyle w:val="af6"/>
      </w:pPr>
      <w:r>
        <w:rPr>
          <w:rFonts w:hint="eastAsia"/>
        </w:rPr>
        <w:t>(</w:t>
      </w:r>
      <w:r>
        <w:t xml:space="preserve">a) </w:t>
      </w:r>
      <w:r>
        <w:rPr>
          <w:rFonts w:hint="eastAsia"/>
        </w:rPr>
        <w:t>多名用户的经度轨迹</w:t>
      </w:r>
    </w:p>
    <w:p w:rsidR="001D365D" w:rsidRDefault="001D365D" w:rsidP="00BA2D6D">
      <w:pPr>
        <w:ind w:firstLineChars="0" w:firstLine="0"/>
        <w:jc w:val="center"/>
      </w:pPr>
      <w:r>
        <w:rPr>
          <w:rFonts w:hint="eastAsia"/>
          <w:noProof/>
        </w:rPr>
        <w:drawing>
          <wp:inline distT="0" distB="0" distL="0" distR="0" wp14:anchorId="7B82E5BA">
            <wp:extent cx="4037744" cy="1726540"/>
            <wp:effectExtent l="0" t="0" r="127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37" cstate="print">
                      <a:extLst>
                        <a:ext uri="{28A0092B-C50C-407E-A947-70E740481C1C}">
                          <a14:useLocalDpi xmlns:a14="http://schemas.microsoft.com/office/drawing/2010/main" val="0"/>
                        </a:ext>
                      </a:extLst>
                    </a:blip>
                    <a:srcRect l="7466" t="10108" r="9120"/>
                    <a:stretch/>
                  </pic:blipFill>
                  <pic:spPr bwMode="auto">
                    <a:xfrm>
                      <a:off x="0" y="0"/>
                      <a:ext cx="4094277" cy="1750714"/>
                    </a:xfrm>
                    <a:prstGeom prst="rect">
                      <a:avLst/>
                    </a:prstGeom>
                    <a:ln>
                      <a:noFill/>
                    </a:ln>
                    <a:extLst>
                      <a:ext uri="{53640926-AAD7-44D8-BBD7-CCE9431645EC}">
                        <a14:shadowObscured xmlns:a14="http://schemas.microsoft.com/office/drawing/2010/main"/>
                      </a:ext>
                    </a:extLst>
                  </pic:spPr>
                </pic:pic>
              </a:graphicData>
            </a:graphic>
          </wp:inline>
        </w:drawing>
      </w:r>
    </w:p>
    <w:p w:rsidR="0014586A" w:rsidRDefault="0014586A" w:rsidP="00BA2D6D">
      <w:pPr>
        <w:pStyle w:val="af6"/>
      </w:pPr>
      <w:r>
        <w:rPr>
          <w:rFonts w:hint="eastAsia"/>
        </w:rPr>
        <w:t>(</w:t>
      </w:r>
      <w:r w:rsidR="001D365D">
        <w:t>b</w:t>
      </w:r>
      <w:r>
        <w:t xml:space="preserve">) </w:t>
      </w:r>
      <w:r w:rsidR="001D365D">
        <w:rPr>
          <w:rFonts w:hint="eastAsia"/>
        </w:rPr>
        <w:t>多用户的纬度轨迹</w:t>
      </w:r>
    </w:p>
    <w:p w:rsidR="001D365D" w:rsidRPr="001D365D" w:rsidRDefault="001D365D" w:rsidP="00BA2D6D">
      <w:pPr>
        <w:pStyle w:val="af6"/>
      </w:pPr>
      <w:r>
        <w:rPr>
          <w:rFonts w:hint="eastAsia"/>
        </w:rPr>
        <w:t>图</w:t>
      </w:r>
      <w:r>
        <w:rPr>
          <w:rFonts w:hint="eastAsia"/>
        </w:rPr>
        <w:t xml:space="preserve">2-10 </w:t>
      </w:r>
      <w:r>
        <w:rPr>
          <w:rFonts w:hint="eastAsia"/>
        </w:rPr>
        <w:t>多用户观看视频</w:t>
      </w:r>
      <w:r>
        <w:rPr>
          <w:rFonts w:hint="eastAsia"/>
        </w:rPr>
        <w:t>1</w:t>
      </w:r>
      <w:r>
        <w:rPr>
          <w:rFonts w:hint="eastAsia"/>
        </w:rPr>
        <w:t>的轨迹图</w:t>
      </w:r>
    </w:p>
    <w:p w:rsidR="00662845" w:rsidRDefault="00662845" w:rsidP="000C3871">
      <w:pPr>
        <w:ind w:firstLineChars="0" w:firstLine="0"/>
        <w:jc w:val="center"/>
        <w:rPr>
          <w:noProof/>
        </w:rPr>
      </w:pPr>
      <w:r>
        <w:rPr>
          <w:rFonts w:hint="eastAsia"/>
          <w:noProof/>
        </w:rPr>
        <w:drawing>
          <wp:inline distT="0" distB="0" distL="0" distR="0">
            <wp:extent cx="4381500" cy="19094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rotWithShape="1">
                    <a:blip r:embed="rId38">
                      <a:extLst>
                        <a:ext uri="{28A0092B-C50C-407E-A947-70E740481C1C}">
                          <a14:useLocalDpi xmlns:a14="http://schemas.microsoft.com/office/drawing/2010/main" val="0"/>
                        </a:ext>
                      </a:extLst>
                    </a:blip>
                    <a:srcRect l="7585" t="11220" r="9343"/>
                    <a:stretch/>
                  </pic:blipFill>
                  <pic:spPr bwMode="auto">
                    <a:xfrm>
                      <a:off x="0" y="0"/>
                      <a:ext cx="4381500" cy="1909445"/>
                    </a:xfrm>
                    <a:prstGeom prst="rect">
                      <a:avLst/>
                    </a:prstGeom>
                    <a:ln>
                      <a:noFill/>
                    </a:ln>
                    <a:extLst>
                      <a:ext uri="{53640926-AAD7-44D8-BBD7-CCE9431645EC}">
                        <a14:shadowObscured xmlns:a14="http://schemas.microsoft.com/office/drawing/2010/main"/>
                      </a:ext>
                    </a:extLst>
                  </pic:spPr>
                </pic:pic>
              </a:graphicData>
            </a:graphic>
          </wp:inline>
        </w:drawing>
      </w:r>
    </w:p>
    <w:p w:rsidR="001D365D" w:rsidRDefault="001D365D" w:rsidP="000C3871">
      <w:pPr>
        <w:pStyle w:val="af6"/>
      </w:pPr>
      <w:r>
        <w:rPr>
          <w:rFonts w:hint="eastAsia"/>
        </w:rPr>
        <w:lastRenderedPageBreak/>
        <w:t>(</w:t>
      </w:r>
      <w:r>
        <w:t xml:space="preserve">a) </w:t>
      </w:r>
      <w:r>
        <w:rPr>
          <w:rFonts w:hint="eastAsia"/>
        </w:rPr>
        <w:t>多用户的经度轨迹</w:t>
      </w:r>
    </w:p>
    <w:p w:rsidR="001F2820" w:rsidRDefault="001F2820" w:rsidP="000C3871">
      <w:pPr>
        <w:ind w:firstLineChars="0" w:firstLine="0"/>
        <w:jc w:val="center"/>
      </w:pPr>
      <w:r>
        <w:rPr>
          <w:rFonts w:hint="eastAsia"/>
          <w:noProof/>
        </w:rPr>
        <w:drawing>
          <wp:inline distT="0" distB="0" distL="0" distR="0">
            <wp:extent cx="4394200" cy="1724660"/>
            <wp:effectExtent l="0" t="0" r="635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rotWithShape="1">
                    <a:blip r:embed="rId39" cstate="print">
                      <a:extLst>
                        <a:ext uri="{28A0092B-C50C-407E-A947-70E740481C1C}">
                          <a14:useLocalDpi xmlns:a14="http://schemas.microsoft.com/office/drawing/2010/main" val="0"/>
                        </a:ext>
                      </a:extLst>
                    </a:blip>
                    <a:srcRect l="7465" t="10834" r="9223"/>
                    <a:stretch/>
                  </pic:blipFill>
                  <pic:spPr bwMode="auto">
                    <a:xfrm>
                      <a:off x="0" y="0"/>
                      <a:ext cx="4394200" cy="1724660"/>
                    </a:xfrm>
                    <a:prstGeom prst="rect">
                      <a:avLst/>
                    </a:prstGeom>
                    <a:ln>
                      <a:noFill/>
                    </a:ln>
                    <a:extLst>
                      <a:ext uri="{53640926-AAD7-44D8-BBD7-CCE9431645EC}">
                        <a14:shadowObscured xmlns:a14="http://schemas.microsoft.com/office/drawing/2010/main"/>
                      </a:ext>
                    </a:extLst>
                  </pic:spPr>
                </pic:pic>
              </a:graphicData>
            </a:graphic>
          </wp:inline>
        </w:drawing>
      </w:r>
    </w:p>
    <w:p w:rsidR="001F2820" w:rsidRDefault="001F2820" w:rsidP="000C3871">
      <w:pPr>
        <w:pStyle w:val="af6"/>
      </w:pPr>
      <w:r>
        <w:rPr>
          <w:rFonts w:hint="eastAsia"/>
        </w:rPr>
        <w:t>（</w:t>
      </w:r>
      <w:r>
        <w:t>b</w:t>
      </w:r>
      <w:r>
        <w:rPr>
          <w:rFonts w:hint="eastAsia"/>
        </w:rPr>
        <w:t>）</w:t>
      </w:r>
      <w:r w:rsidR="001D365D">
        <w:rPr>
          <w:rFonts w:hint="eastAsia"/>
        </w:rPr>
        <w:t>多用户的纬度轨迹</w:t>
      </w:r>
    </w:p>
    <w:p w:rsidR="0014586A" w:rsidRDefault="0014586A" w:rsidP="000C3871">
      <w:pPr>
        <w:pStyle w:val="af6"/>
      </w:pPr>
      <w:r>
        <w:rPr>
          <w:rFonts w:hint="eastAsia"/>
        </w:rPr>
        <w:t>图</w:t>
      </w:r>
      <w:r w:rsidR="001D365D">
        <w:rPr>
          <w:rFonts w:hint="eastAsia"/>
        </w:rPr>
        <w:t>2-11</w:t>
      </w:r>
      <w:r>
        <w:rPr>
          <w:rFonts w:hint="eastAsia"/>
        </w:rPr>
        <w:t xml:space="preserve"> </w:t>
      </w:r>
      <w:r w:rsidR="001D365D">
        <w:rPr>
          <w:rFonts w:hint="eastAsia"/>
        </w:rPr>
        <w:t>多</w:t>
      </w:r>
      <w:r>
        <w:rPr>
          <w:rFonts w:hint="eastAsia"/>
        </w:rPr>
        <w:t>用户观看</w:t>
      </w:r>
      <w:r w:rsidR="001D365D">
        <w:rPr>
          <w:rFonts w:hint="eastAsia"/>
        </w:rPr>
        <w:t>视频</w:t>
      </w:r>
      <w:r w:rsidR="001D365D">
        <w:rPr>
          <w:rFonts w:hint="eastAsia"/>
        </w:rPr>
        <w:t>2</w:t>
      </w:r>
      <w:r w:rsidR="001D365D">
        <w:rPr>
          <w:rFonts w:hint="eastAsia"/>
        </w:rPr>
        <w:t>的</w:t>
      </w:r>
      <w:r>
        <w:rPr>
          <w:rFonts w:hint="eastAsia"/>
        </w:rPr>
        <w:t>轨迹图</w:t>
      </w:r>
    </w:p>
    <w:p w:rsidR="0014586A" w:rsidRDefault="0014586A" w:rsidP="00AB338B">
      <w:pPr>
        <w:ind w:firstLineChars="0" w:firstLine="0"/>
      </w:pPr>
      <w:r>
        <w:tab/>
      </w:r>
      <w:r>
        <w:rPr>
          <w:rFonts w:hint="eastAsia"/>
        </w:rPr>
        <w:t>从图</w:t>
      </w:r>
      <w:r w:rsidR="004140B7">
        <w:rPr>
          <w:rFonts w:hint="eastAsia"/>
        </w:rPr>
        <w:t>（</w:t>
      </w:r>
      <w:r w:rsidR="004140B7">
        <w:t>a</w:t>
      </w:r>
      <w:r w:rsidR="004140B7">
        <w:rPr>
          <w:rFonts w:hint="eastAsia"/>
        </w:rPr>
        <w:t>）</w:t>
      </w:r>
      <w:r>
        <w:rPr>
          <w:rFonts w:hint="eastAsia"/>
        </w:rPr>
        <w:t>中可以看出，</w:t>
      </w:r>
      <w:r w:rsidR="00AB338B">
        <w:rPr>
          <w:rFonts w:hint="eastAsia"/>
        </w:rPr>
        <w:t>视频开始时，由于用户对全景视频体验感到新奇，会随意转动头部以探索更多的画面，而当完全沉浸在视频内容中后，几乎所有的用户都保持着相同的观看轨迹；图（</w:t>
      </w:r>
      <w:r w:rsidR="00AB338B">
        <w:rPr>
          <w:rFonts w:hint="eastAsia"/>
        </w:rPr>
        <w:t>b</w:t>
      </w:r>
      <w:r w:rsidR="00AB338B">
        <w:rPr>
          <w:rFonts w:hint="eastAsia"/>
        </w:rPr>
        <w:t>）显示的用户观看轨迹相对来说杂乱些，说明视频</w:t>
      </w:r>
      <w:r w:rsidR="00AB338B">
        <w:rPr>
          <w:rFonts w:hint="eastAsia"/>
        </w:rPr>
        <w:t>2</w:t>
      </w:r>
      <w:r w:rsidR="00AB338B">
        <w:rPr>
          <w:rFonts w:hint="eastAsia"/>
        </w:rPr>
        <w:t>存在多个感兴趣区域</w:t>
      </w:r>
      <w:r w:rsidR="004E1F50">
        <w:rPr>
          <w:rFonts w:hint="eastAsia"/>
        </w:rPr>
        <w:t>，但多数用户也倾向观看同一位置。因此，我们认为，对于不同的全景视频，用户的观看行为都存在一定的相似性。</w:t>
      </w:r>
    </w:p>
    <w:p w:rsidR="004E1F50" w:rsidRPr="0014586A" w:rsidRDefault="004E1F50" w:rsidP="00AB338B">
      <w:pPr>
        <w:ind w:firstLineChars="0" w:firstLine="0"/>
      </w:pPr>
      <w:r>
        <w:tab/>
      </w:r>
      <w:r>
        <w:rPr>
          <w:rFonts w:hint="eastAsia"/>
        </w:rPr>
        <w:t>基于上述分析，使用</w:t>
      </w:r>
      <w:r>
        <w:rPr>
          <w:rFonts w:hint="eastAsia"/>
        </w:rPr>
        <w:t>L</w:t>
      </w:r>
      <w:r>
        <w:t>STM</w:t>
      </w:r>
      <w:r>
        <w:rPr>
          <w:rFonts w:hint="eastAsia"/>
        </w:rPr>
        <w:t>模型初步预测出当前用户的视口数据后，我们在假设视频服务器存储了观看同一视频的其他用户的视口数据的前提下，结合其他用户的观看行为，对初步预测出来的数据进行调整，以提高预测准确度。</w:t>
      </w:r>
    </w:p>
    <w:p w:rsidR="00520C89" w:rsidRDefault="00520C89" w:rsidP="00520C89">
      <w:pPr>
        <w:ind w:firstLine="480"/>
      </w:pPr>
      <w:r>
        <w:rPr>
          <w:rFonts w:hint="eastAsia"/>
        </w:rPr>
        <w:t>为了衡量其他用户历史数据的参考重要性，我们引入基于</w:t>
      </w:r>
      <w:r>
        <w:rPr>
          <w:rFonts w:hint="eastAsia"/>
        </w:rPr>
        <w:t>t</w:t>
      </w:r>
      <w:r>
        <w:t>ile</w:t>
      </w:r>
      <w:r>
        <w:rPr>
          <w:rFonts w:hint="eastAsia"/>
        </w:rPr>
        <w:t>的传输机制，将视频划分为</w:t>
      </w:r>
      <w:r>
        <w:rPr>
          <w:rFonts w:hint="eastAsia"/>
        </w:rPr>
        <w:t>16*8</w:t>
      </w:r>
      <w:r>
        <w:rPr>
          <w:rFonts w:hint="eastAsia"/>
        </w:rPr>
        <w:t>块</w:t>
      </w:r>
      <w:r>
        <w:rPr>
          <w:rFonts w:hint="eastAsia"/>
        </w:rPr>
        <w:t>t</w:t>
      </w:r>
      <w:r>
        <w:t>ile</w:t>
      </w:r>
      <w:r>
        <w:rPr>
          <w:rFonts w:hint="eastAsia"/>
        </w:rPr>
        <w:t>，记第</w:t>
      </w:r>
      <w:r>
        <w:rPr>
          <w:rFonts w:hint="eastAsia"/>
        </w:rPr>
        <w:t>i</w:t>
      </w:r>
      <w:r>
        <w:rPr>
          <w:rFonts w:hint="eastAsia"/>
        </w:rPr>
        <w:t>行</w:t>
      </w:r>
      <w:r>
        <w:rPr>
          <w:rFonts w:hint="eastAsia"/>
        </w:rPr>
        <w:t>j</w:t>
      </w:r>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。首先，我们根据当前用户的历史数据分别预测出接下来的经纬度值，确定视口区域以及视口所覆盖的</w:t>
      </w:r>
      <w:r>
        <w:rPr>
          <w:rFonts w:hint="eastAsia"/>
        </w:rPr>
        <w:t>t</w:t>
      </w:r>
      <w:r>
        <w:t>ile</w:t>
      </w:r>
      <w:r>
        <w:rPr>
          <w:rFonts w:hint="eastAsia"/>
        </w:rPr>
        <w:t>块，这些区域每块</w:t>
      </w:r>
      <w:r>
        <w:rPr>
          <w:rFonts w:hint="eastAsia"/>
        </w:rPr>
        <w:t>t</w:t>
      </w:r>
      <w:r>
        <w:t>ile</w:t>
      </w:r>
      <w:r>
        <w:rPr>
          <w:rFonts w:hint="eastAsia"/>
        </w:rPr>
        <w:t>的观看次数加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rsidR="00851772" w:rsidRPr="00851772" w:rsidRDefault="000D153C"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o</m:t>
                      </m:r>
                    </m:sub>
                  </m:sSub>
                </m:e>
              </m:nary>
              <m:r>
                <w:rPr>
                  <w:rFonts w:ascii="Cambria Math" w:hAnsi="Cambria Math"/>
                </w:rPr>
                <m:t>#</m:t>
              </m:r>
              <m:d>
                <m:dPr>
                  <m:ctrlPr>
                    <w:rPr>
                      <w:rFonts w:ascii="Cambria Math" w:hAnsi="Cambria Math"/>
                      <w:i/>
                    </w:rPr>
                  </m:ctrlPr>
                </m:dPr>
                <m:e>
                  <m:r>
                    <w:rPr>
                      <w:rFonts w:ascii="Cambria Math" w:hAnsi="Cambria Math"/>
                    </w:rPr>
                    <m:t>2-14</m:t>
                  </m:r>
                </m:e>
              </m:d>
            </m:e>
          </m:eqArr>
        </m:oMath>
      </m:oMathPara>
    </w:p>
    <w:p w:rsidR="00520C89" w:rsidRDefault="00520C89" w:rsidP="00520C89">
      <w:pPr>
        <w:ind w:firstLine="48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取值的比例关系代表了其他用户数据的参考性，例如</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Pr>
          <w:rFonts w:hint="eastAsia"/>
        </w:rPr>
        <w:t>，即我们认为最终预测的视口区域由</w:t>
      </w:r>
      <w:r>
        <w:rPr>
          <w:rFonts w:hint="eastAsia"/>
        </w:rPr>
        <w:t>L</w:t>
      </w:r>
      <w:r>
        <w:t>STM</w:t>
      </w:r>
      <w:r>
        <w:rPr>
          <w:rFonts w:hint="eastAsia"/>
        </w:rPr>
        <w:t>模型预测出来的视口区域和其他用户的视口区域以相同的重要性共同确定。考虑到</w:t>
      </w:r>
      <w:r>
        <w:rPr>
          <w:rFonts w:hint="eastAsia"/>
        </w:rPr>
        <w:t>L</w:t>
      </w:r>
      <w:r>
        <w:t>STM</w:t>
      </w:r>
      <w:r>
        <w:rPr>
          <w:rFonts w:hint="eastAsia"/>
        </w:rPr>
        <w:t>预测出来的视口数据的准确度会随着预测时间</w:t>
      </w:r>
      <m:oMath>
        <m:r>
          <w:rPr>
            <w:rFonts w:ascii="Cambria Math" w:hAnsi="Cambria Math"/>
          </w:rPr>
          <m:t>pw</m:t>
        </m:r>
      </m:oMath>
      <w:r>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的取值也应该随着</w:t>
      </w:r>
      <m:oMath>
        <m:r>
          <w:rPr>
            <w:rFonts w:ascii="Cambria Math" w:hAnsi="Cambria Math"/>
          </w:rPr>
          <m:t>pw</m:t>
        </m:r>
      </m:oMath>
      <w:r>
        <w:rPr>
          <w:rFonts w:hint="eastAsia"/>
        </w:rPr>
        <w:t>的变化而变化，为了减小后续计算的复杂度，我们定</w:t>
      </w:r>
      <w:r>
        <w:rPr>
          <w:rFonts w:hint="eastAsia"/>
        </w:rPr>
        <w:lastRenderedPageBreak/>
        <w:t>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的计算公式如下：</w:t>
      </w:r>
    </w:p>
    <w:p w:rsidR="00851772" w:rsidRPr="00851772" w:rsidRDefault="000D153C" w:rsidP="00851772">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d>
                <m:dPr>
                  <m:ctrlPr>
                    <w:rPr>
                      <w:rFonts w:ascii="Cambria Math" w:hAnsi="Cambria Math"/>
                      <w:i/>
                    </w:rPr>
                  </m:ctrlPr>
                </m:dPr>
                <m:e>
                  <m:r>
                    <w:rPr>
                      <w:rFonts w:ascii="Cambria Math" w:hAnsi="Cambria Math"/>
                    </w:rPr>
                    <m:t>2-15</m:t>
                  </m:r>
                </m:e>
              </m:d>
            </m:e>
          </m:eqArr>
        </m:oMath>
      </m:oMathPara>
    </w:p>
    <w:p w:rsidR="00851772" w:rsidRPr="00851772" w:rsidRDefault="000D153C"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pw</m:t>
                      </m:r>
                    </m:den>
                  </m:f>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2-16</m:t>
                  </m:r>
                </m:e>
              </m:d>
            </m:e>
          </m:eqArr>
        </m:oMath>
      </m:oMathPara>
    </w:p>
    <w:p w:rsidR="00520C89" w:rsidRPr="00883DD8" w:rsidRDefault="00520C89" w:rsidP="00520C89">
      <w:pPr>
        <w:ind w:firstLine="480"/>
        <w:rPr>
          <w:i/>
        </w:rPr>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rsidR="00520C89" w:rsidRDefault="00FD352F" w:rsidP="000C3871">
      <w:pPr>
        <w:ind w:firstLineChars="0" w:firstLine="0"/>
        <w:jc w:val="center"/>
      </w:pPr>
      <w:r>
        <w:rPr>
          <w:noProof/>
        </w:rPr>
        <w:object w:dxaOrig="7430" w:dyaOrig="3961">
          <v:shape id="_x0000_i1033" type="#_x0000_t75" alt="" style="width:245.95pt;height:131.1pt;mso-width-percent:0;mso-height-percent:0;mso-width-percent:0;mso-height-percent:0" o:ole="">
            <v:imagedata r:id="rId40" o:title=""/>
          </v:shape>
          <o:OLEObject Type="Embed" ProgID="Visio.Drawing.15" ShapeID="_x0000_i1033" DrawAspect="Content" ObjectID="_1643843060" r:id="rId41"/>
        </w:object>
      </w:r>
    </w:p>
    <w:p w:rsidR="00520C89" w:rsidRDefault="00520C89" w:rsidP="000C3871">
      <w:pPr>
        <w:pStyle w:val="af6"/>
      </w:pPr>
      <w:r>
        <w:rPr>
          <w:rFonts w:hint="eastAsia"/>
        </w:rPr>
        <w:t>图</w:t>
      </w:r>
      <w:r w:rsidR="001D365D">
        <w:rPr>
          <w:rFonts w:hint="eastAsia"/>
        </w:rPr>
        <w:t>2-12</w:t>
      </w:r>
      <w:r>
        <w:rPr>
          <w:rFonts w:hint="eastAsia"/>
        </w:rPr>
        <w:t xml:space="preserve"> </w:t>
      </w:r>
      <w:r>
        <w:t>tile</w:t>
      </w:r>
      <w:r>
        <w:rPr>
          <w:rFonts w:hint="eastAsia"/>
        </w:rPr>
        <w:t>观看次数示意图</w:t>
      </w:r>
    </w:p>
    <w:p w:rsidR="00520C89" w:rsidRPr="00883DD8" w:rsidRDefault="00520C89" w:rsidP="00520C89">
      <w:pPr>
        <w:ind w:firstLine="480"/>
      </w:pPr>
      <w:r>
        <w:rPr>
          <w:rFonts w:hint="eastAsia"/>
        </w:rPr>
        <w:t>图</w:t>
      </w:r>
      <w:r>
        <w:rPr>
          <w:rFonts w:hint="eastAsia"/>
        </w:rPr>
        <w:t xml:space="preserve"> </w:t>
      </w:r>
      <w:r>
        <w:rPr>
          <w:rFonts w:hint="eastAsia"/>
        </w:rPr>
        <w:t>为一帧视频的观看次数示意图，假设视频帧划分为</w:t>
      </w:r>
      <w:r>
        <w:rPr>
          <w:rFonts w:hint="eastAsia"/>
        </w:rPr>
        <w:t>1</w:t>
      </w:r>
      <w:r>
        <w:t>6*8</w:t>
      </w:r>
      <w:r>
        <w:rPr>
          <w:rFonts w:hint="eastAsia"/>
        </w:rPr>
        <w:t>块</w:t>
      </w:r>
      <w:r>
        <w:rPr>
          <w:rFonts w:hint="eastAsia"/>
        </w:rPr>
        <w:t>t</w:t>
      </w:r>
      <w:r>
        <w:t>ile</w:t>
      </w:r>
      <w:r>
        <w:rPr>
          <w:rFonts w:hint="eastAsia"/>
        </w:rPr>
        <w:t>，则视口区域占</w:t>
      </w:r>
      <w:r>
        <w:rPr>
          <w:rFonts w:hint="eastAsia"/>
        </w:rPr>
        <w:t>6</w:t>
      </w:r>
      <w:r>
        <w:t>*4</w:t>
      </w:r>
      <w:r>
        <w:rPr>
          <w:rFonts w:hint="eastAsia"/>
        </w:rPr>
        <w:t>块</w:t>
      </w:r>
      <w:r>
        <w:t>tile</w:t>
      </w:r>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。计算出所有</w:t>
      </w:r>
      <w:r>
        <w:rPr>
          <w:rFonts w:hint="eastAsia"/>
        </w:rPr>
        <w:t>t</w:t>
      </w:r>
      <w:r>
        <w:t>ile</w:t>
      </w:r>
      <w:r>
        <w:rPr>
          <w:rFonts w:hint="eastAsia"/>
        </w:rPr>
        <w:t>的观看次数后，我们可以获得一个二维数组，然后计算出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，如图中红色区域所示。</w:t>
      </w:r>
    </w:p>
    <w:p w:rsidR="00520C89" w:rsidRDefault="00520C89" w:rsidP="00520C89">
      <w:pPr>
        <w:pStyle w:val="a3"/>
        <w:spacing w:before="163" w:after="163"/>
      </w:pPr>
      <w:bookmarkStart w:id="403" w:name="_Toc33123553"/>
      <w:r>
        <w:rPr>
          <w:rFonts w:hint="eastAsia"/>
        </w:rPr>
        <w:t xml:space="preserve">2.3 </w:t>
      </w:r>
      <w:r>
        <w:rPr>
          <w:rFonts w:hint="eastAsia"/>
        </w:rPr>
        <w:t>实验</w:t>
      </w:r>
      <w:r w:rsidR="00E51687">
        <w:rPr>
          <w:rFonts w:hint="eastAsia"/>
        </w:rPr>
        <w:t>与</w:t>
      </w:r>
      <w:r>
        <w:rPr>
          <w:rFonts w:hint="eastAsia"/>
        </w:rPr>
        <w:t>结果分析</w:t>
      </w:r>
      <w:bookmarkEnd w:id="403"/>
    </w:p>
    <w:p w:rsidR="00520C89" w:rsidRDefault="00520C89" w:rsidP="00520C89">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对比基于</w:t>
      </w:r>
      <w:r>
        <w:rPr>
          <w:rFonts w:hint="eastAsia"/>
        </w:rPr>
        <w:t>L</w:t>
      </w:r>
      <w:r>
        <w:t>STM</w:t>
      </w:r>
      <w:r>
        <w:rPr>
          <w:rFonts w:hint="eastAsia"/>
        </w:rPr>
        <w:t>模型的预测算法与其他基准算法在不同评价指标下的预测准确度。</w:t>
      </w:r>
    </w:p>
    <w:p w:rsidR="00E51687" w:rsidRDefault="00E51687" w:rsidP="00E51687">
      <w:pPr>
        <w:pStyle w:val="aa"/>
        <w:spacing w:before="163" w:after="163"/>
      </w:pPr>
      <w:bookmarkStart w:id="404" w:name="_Toc33123554"/>
      <w:r>
        <w:rPr>
          <w:rFonts w:hint="eastAsia"/>
        </w:rPr>
        <w:t>2.3.1</w:t>
      </w:r>
      <w:r>
        <w:t xml:space="preserve"> </w:t>
      </w:r>
      <w:r>
        <w:rPr>
          <w:rFonts w:hint="eastAsia"/>
        </w:rPr>
        <w:t>实验过程</w:t>
      </w:r>
      <w:bookmarkEnd w:id="404"/>
    </w:p>
    <w:p w:rsidR="004E1F50" w:rsidRDefault="000A672B" w:rsidP="004E1F50">
      <w:pPr>
        <w:ind w:firstLine="480"/>
      </w:pPr>
      <w:r>
        <w:rPr>
          <w:rFonts w:hint="eastAsia"/>
        </w:rPr>
        <w:t>根据之前的介绍，我们对经纬度坐标值分别预测，两者的预测过程一样，以纬度预测</w:t>
      </w:r>
      <w:r w:rsidR="0024099F">
        <w:rPr>
          <w:rFonts w:hint="eastAsia"/>
        </w:rPr>
        <w:t>为例，</w:t>
      </w:r>
      <w:r>
        <w:rPr>
          <w:rFonts w:hint="eastAsia"/>
        </w:rPr>
        <w:t>主要包含以下几步：</w:t>
      </w:r>
    </w:p>
    <w:p w:rsidR="000A672B" w:rsidRDefault="000A672B" w:rsidP="004E1F50">
      <w:pPr>
        <w:ind w:firstLine="480"/>
      </w:pPr>
      <w:r>
        <w:rPr>
          <w:rFonts w:hint="eastAsia"/>
        </w:rPr>
        <w:t>（</w:t>
      </w:r>
      <w:r>
        <w:rPr>
          <w:rFonts w:hint="eastAsia"/>
        </w:rPr>
        <w:t>1</w:t>
      </w:r>
      <w:r>
        <w:rPr>
          <w:rFonts w:hint="eastAsia"/>
        </w:rPr>
        <w:t>）数据处理</w:t>
      </w:r>
    </w:p>
    <w:p w:rsidR="000A672B" w:rsidRDefault="000A672B" w:rsidP="004E1F50">
      <w:pPr>
        <w:ind w:firstLine="480"/>
      </w:pPr>
      <w:r>
        <w:rPr>
          <w:rFonts w:hint="eastAsia"/>
        </w:rPr>
        <w:t>我们首先</w:t>
      </w:r>
      <w:r w:rsidR="0024099F">
        <w:rPr>
          <w:rFonts w:hint="eastAsia"/>
        </w:rPr>
        <w:t>对原始的纬度序列进行归一化处理，归一化可以将数据分布映射到一个确定的区间上，提高模型的收敛速度。我们使用线性函数转换方法将纬度特征映射到</w:t>
      </w:r>
      <w:r w:rsidR="0024099F">
        <w:rPr>
          <w:rFonts w:hint="eastAsia"/>
        </w:rPr>
        <w:t>0-1</w:t>
      </w:r>
      <w:r w:rsidR="0024099F">
        <w:rPr>
          <w:rFonts w:hint="eastAsia"/>
        </w:rPr>
        <w:t>的区间，线性函数转化方法可以在</w:t>
      </w:r>
      <w:r w:rsidR="0024099F">
        <w:rPr>
          <w:rFonts w:hint="eastAsia"/>
        </w:rPr>
        <w:t>p</w:t>
      </w:r>
      <w:r w:rsidR="0024099F">
        <w:t>ython</w:t>
      </w:r>
      <w:r w:rsidR="0024099F">
        <w:rPr>
          <w:rFonts w:hint="eastAsia"/>
        </w:rPr>
        <w:t>的</w:t>
      </w:r>
      <w:r w:rsidR="0024099F">
        <w:rPr>
          <w:rFonts w:hint="eastAsia"/>
        </w:rPr>
        <w:t>s</w:t>
      </w:r>
      <w:r w:rsidR="0024099F">
        <w:t>klearn</w:t>
      </w:r>
      <w:r w:rsidR="0024099F">
        <w:rPr>
          <w:rFonts w:hint="eastAsia"/>
        </w:rPr>
        <w:t>包中调用</w:t>
      </w:r>
      <w:r w:rsidR="0024099F">
        <w:rPr>
          <w:rFonts w:hint="eastAsia"/>
        </w:rPr>
        <w:t>p</w:t>
      </w:r>
      <w:r w:rsidR="0024099F">
        <w:t>reprocce</w:t>
      </w:r>
      <w:r w:rsidR="00A26B91">
        <w:t>s</w:t>
      </w:r>
      <w:r w:rsidR="0024099F">
        <w:t>sing</w:t>
      </w:r>
      <w:r w:rsidR="0024099F">
        <w:rPr>
          <w:rFonts w:hint="eastAsia"/>
        </w:rPr>
        <w:t>库中的</w:t>
      </w:r>
      <w:r w:rsidR="0024099F">
        <w:rPr>
          <w:rFonts w:hint="eastAsia"/>
        </w:rPr>
        <w:t>M</w:t>
      </w:r>
      <w:r w:rsidR="0024099F">
        <w:t>inMaxScaler</w:t>
      </w:r>
      <w:r w:rsidR="00A26B91">
        <w:rPr>
          <w:rFonts w:hint="eastAsia"/>
        </w:rPr>
        <w:t>类</w:t>
      </w:r>
      <w:r w:rsidR="0024099F">
        <w:rPr>
          <w:rFonts w:hint="eastAsia"/>
        </w:rPr>
        <w:t>实现。</w:t>
      </w:r>
    </w:p>
    <w:p w:rsidR="0024099F" w:rsidRDefault="009C30D8" w:rsidP="004E1F50">
      <w:pPr>
        <w:ind w:firstLine="480"/>
      </w:pPr>
      <w:r>
        <w:rPr>
          <w:rFonts w:hint="eastAsia"/>
        </w:rPr>
        <w:t>归一化处理后，我们需要将时间序列转化为监督学习数据。</w:t>
      </w:r>
      <w:r w:rsidR="00154F4A">
        <w:rPr>
          <w:rFonts w:hint="eastAsia"/>
        </w:rPr>
        <w:t>为了</w:t>
      </w:r>
      <w:r>
        <w:rPr>
          <w:rFonts w:hint="eastAsia"/>
        </w:rPr>
        <w:t>验证我们的</w:t>
      </w:r>
      <w:r>
        <w:rPr>
          <w:rFonts w:hint="eastAsia"/>
        </w:rPr>
        <w:lastRenderedPageBreak/>
        <w:t>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的纬度，即我们将历史窗口</w:t>
      </w:r>
      <w:r w:rsidR="00FB1875">
        <w:t>pw</w:t>
      </w:r>
      <w:r w:rsidR="00FB1875">
        <w:rPr>
          <w:rFonts w:hint="eastAsia"/>
        </w:rPr>
        <w:t>的数据做为监督学习中的输入</w:t>
      </w:r>
      <w:r w:rsidR="00FB1875">
        <w:rPr>
          <w:rFonts w:hint="eastAsia"/>
        </w:rPr>
        <w:t>x</w:t>
      </w:r>
      <w:r w:rsidR="00FB1875">
        <w:rPr>
          <w:rFonts w:hint="eastAsia"/>
        </w:rPr>
        <w:t>，将预测窗口</w:t>
      </w:r>
      <w:r w:rsidR="00FB1875">
        <w:rPr>
          <w:rFonts w:hint="eastAsia"/>
        </w:rPr>
        <w:t>h</w:t>
      </w:r>
      <w:r w:rsidR="00FB1875">
        <w:t>w</w:t>
      </w:r>
      <w:r w:rsidR="00FB1875">
        <w:rPr>
          <w:rFonts w:hint="eastAsia"/>
        </w:rPr>
        <w:t>的数据</w:t>
      </w:r>
      <w:r w:rsidR="00B62069">
        <w:rPr>
          <w:rFonts w:hint="eastAsia"/>
        </w:rPr>
        <w:t>作为</w:t>
      </w:r>
      <w:r w:rsidR="00FB1875">
        <w:rPr>
          <w:rFonts w:hint="eastAsia"/>
        </w:rPr>
        <w:t>监督学习中的输出</w:t>
      </w:r>
      <w:r w:rsidR="00FB1875">
        <w:rPr>
          <w:rFonts w:hint="eastAsia"/>
        </w:rPr>
        <w:t>y</w:t>
      </w:r>
      <w:r w:rsidR="00FB1875">
        <w:rPr>
          <w:rFonts w:hint="eastAsia"/>
        </w:rPr>
        <w:t>，并通过移动窗口的方式构造出</w:t>
      </w:r>
      <w:r w:rsidR="00154F4A">
        <w:rPr>
          <w:rFonts w:hint="eastAsia"/>
        </w:rPr>
        <w:t>n</w:t>
      </w:r>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154F4A">
        <w:rPr>
          <w:rFonts w:hint="eastAsia"/>
        </w:rPr>
        <w:t>[n</w:t>
      </w:r>
      <w:r w:rsidR="00154F4A">
        <w:rPr>
          <w:rFonts w:hint="eastAsia"/>
        </w:rPr>
        <w:t>组，时间步长</w:t>
      </w:r>
      <w:r w:rsidR="00154F4A">
        <w:rPr>
          <w:rFonts w:hint="eastAsia"/>
        </w:rPr>
        <w:t>30</w:t>
      </w:r>
      <w:r w:rsidR="00154F4A">
        <w:rPr>
          <w:rFonts w:hint="eastAsia"/>
        </w:rPr>
        <w:t>，特征纬度</w:t>
      </w:r>
      <w:r w:rsidR="00154F4A">
        <w:rPr>
          <w:rFonts w:hint="eastAsia"/>
        </w:rPr>
        <w:t>1</w:t>
      </w:r>
      <w:r w:rsidR="00154F4A">
        <w:t>]</w:t>
      </w:r>
      <w:r w:rsidR="00FB1875">
        <w:rPr>
          <w:rFonts w:hint="eastAsia"/>
        </w:rPr>
        <w:t>，为了有足够的数据进行学习，我们将观看同一视频的所有用户的</w:t>
      </w:r>
      <w:r w:rsidR="00634889">
        <w:rPr>
          <w:rFonts w:hint="eastAsia"/>
        </w:rPr>
        <w:t>数据拼接起来作为我们最终的数据集</w:t>
      </w:r>
      <w:r w:rsidR="00154F4A">
        <w:rPr>
          <w:rFonts w:hint="eastAsia"/>
        </w:rPr>
        <w:t>，采用交叉验证的方式，</w:t>
      </w:r>
      <w:r w:rsidR="00B62069">
        <w:rPr>
          <w:rFonts w:hint="eastAsia"/>
        </w:rPr>
        <w:t>取钱</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rsidR="00634889" w:rsidRDefault="00B62069" w:rsidP="004E1F50">
      <w:pPr>
        <w:ind w:firstLine="480"/>
      </w:pPr>
      <w:r>
        <w:rPr>
          <w:rFonts w:hint="eastAsia"/>
        </w:rPr>
        <w:t>我们调用</w:t>
      </w:r>
      <w:r>
        <w:rPr>
          <w:rFonts w:hint="eastAsia"/>
        </w:rPr>
        <w:t>K</w:t>
      </w:r>
      <w:r>
        <w:t>eras</w:t>
      </w:r>
      <w:r>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共</w:t>
      </w:r>
      <w:r w:rsidR="000362B7">
        <w:rPr>
          <w:rFonts w:hint="eastAsia"/>
        </w:rPr>
        <w:t>128</w:t>
      </w:r>
      <w:r w:rsidR="000362B7">
        <w:rPr>
          <w:rFonts w:hint="eastAsia"/>
        </w:rPr>
        <w:t>个神经元构成的网络结构，</w:t>
      </w:r>
      <w:r w:rsidR="00B3124B">
        <w:rPr>
          <w:rFonts w:hint="eastAsia"/>
        </w:rPr>
        <w:t>然后使用全连接层</w:t>
      </w:r>
      <w:r w:rsidR="00B3124B">
        <w:rPr>
          <w:rFonts w:hint="eastAsia"/>
        </w:rPr>
        <w:t>D</w:t>
      </w:r>
      <w:r w:rsidR="00B3124B">
        <w:t>ense</w:t>
      </w:r>
      <w:r w:rsidR="00B3124B">
        <w:rPr>
          <w:rFonts w:hint="eastAsia"/>
        </w:rPr>
        <w:t>用于输出。</w:t>
      </w:r>
      <w:r w:rsidR="000362B7">
        <w:rPr>
          <w:rFonts w:hint="eastAsia"/>
        </w:rPr>
        <w:t>采用均方误差</w:t>
      </w:r>
      <w:r w:rsidR="000362B7">
        <w:rPr>
          <w:rFonts w:hint="eastAsia"/>
        </w:rPr>
        <w:t>M</w:t>
      </w:r>
      <w:r w:rsidR="000362B7">
        <w:t>SE</w:t>
      </w:r>
      <w:r w:rsidR="000362B7">
        <w:rPr>
          <w:rFonts w:hint="eastAsia"/>
        </w:rPr>
        <w:t>作为损失函数，</w:t>
      </w:r>
      <w:r w:rsidR="000362B7">
        <w:rPr>
          <w:rFonts w:hint="eastAsia"/>
        </w:rPr>
        <w:t>A</w:t>
      </w:r>
      <w:r w:rsidR="000362B7">
        <w:t>DAM</w:t>
      </w:r>
      <w:r w:rsidR="000362B7">
        <w:rPr>
          <w:rFonts w:hint="eastAsia"/>
        </w:rPr>
        <w:t>[</w:t>
      </w:r>
      <w:r w:rsidR="000362B7">
        <w:t>5</w:t>
      </w:r>
      <w:r w:rsidR="00D72D86">
        <w:rPr>
          <w:rFonts w:hint="eastAsia"/>
        </w:rPr>
        <w:t>5</w:t>
      </w:r>
      <w:r w:rsidR="000362B7">
        <w:t>]</w:t>
      </w:r>
      <w:r w:rsidR="000362B7">
        <w:rPr>
          <w:rFonts w:hint="eastAsia"/>
        </w:rPr>
        <w:t>作为优化函数，比起传统的优化算法</w:t>
      </w:r>
      <w:r w:rsidR="000362B7">
        <w:rPr>
          <w:rFonts w:hint="eastAsia"/>
        </w:rPr>
        <w:t>S</w:t>
      </w:r>
      <w:r w:rsidR="000362B7">
        <w:t>GD,ADAM</w:t>
      </w:r>
      <w:r w:rsidR="000362B7">
        <w:rPr>
          <w:rFonts w:hint="eastAsia"/>
        </w:rPr>
        <w:t>有着</w:t>
      </w:r>
      <w:r w:rsidR="000362B7" w:rsidRPr="007E1A47">
        <w:rPr>
          <w:rFonts w:hint="eastAsia"/>
        </w:rPr>
        <w:t>更快的收敛速度和更低的错误率</w:t>
      </w:r>
      <w:r w:rsidR="000362B7">
        <w:rPr>
          <w:rFonts w:hint="eastAsia"/>
        </w:rPr>
        <w:t>，</w:t>
      </w:r>
      <w:r w:rsidR="000362B7">
        <w:t>relu</w:t>
      </w:r>
      <w:r w:rsidR="000362B7">
        <w:rPr>
          <w:rFonts w:hint="eastAsia"/>
        </w:rPr>
        <w:t>作为激活函数。设定</w:t>
      </w:r>
      <w:r w:rsidR="00B3124B">
        <w:rPr>
          <w:rFonts w:hint="eastAsia"/>
        </w:rPr>
        <w:t>好损失函数和优化函数后，调用</w:t>
      </w:r>
      <w:r w:rsidR="00B3124B">
        <w:t>compile()</w:t>
      </w:r>
      <w:r w:rsidR="00B3124B">
        <w:rPr>
          <w:rFonts w:hint="eastAsia"/>
        </w:rPr>
        <w:t>编译模型，编译好模型后调用</w:t>
      </w:r>
      <w:r w:rsidR="00B3124B">
        <w:rPr>
          <w:rFonts w:hint="eastAsia"/>
        </w:rPr>
        <w:t>f</w:t>
      </w:r>
      <w:r w:rsidR="00B3124B">
        <w:t>it()</w:t>
      </w:r>
      <w:r w:rsidR="00B3124B">
        <w:rPr>
          <w:rFonts w:hint="eastAsia"/>
        </w:rPr>
        <w:t>来训练模型，该网络模型采用参数分享的反向传播算法进行训练。</w:t>
      </w:r>
    </w:p>
    <w:p w:rsidR="00B3124B" w:rsidRDefault="007D6F0A" w:rsidP="004E1F50">
      <w:pPr>
        <w:ind w:firstLine="480"/>
      </w:pPr>
      <w:r>
        <w:rPr>
          <w:rFonts w:hint="eastAsia"/>
        </w:rPr>
        <w:t>在模型的训练过程中，因为训练数据量巨大，没办法将全部数据一次性输入模型进行计算，因此需要设定不同的周期（</w:t>
      </w:r>
      <w:r>
        <w:rPr>
          <w:rFonts w:hint="eastAsia"/>
        </w:rPr>
        <w:t>e</w:t>
      </w:r>
      <w:r>
        <w:t>poch</w:t>
      </w:r>
      <w:r>
        <w:rPr>
          <w:rFonts w:hint="eastAsia"/>
        </w:rPr>
        <w:t>）和批次（</w:t>
      </w:r>
      <w:r>
        <w:t>batch</w:t>
      </w:r>
      <w:r>
        <w:rPr>
          <w:rFonts w:hint="eastAsia"/>
        </w:rPr>
        <w:t>）。</w:t>
      </w:r>
      <w:r w:rsidR="00B95B8E" w:rsidRPr="00B95B8E">
        <w:rPr>
          <w:rFonts w:hint="eastAsia"/>
          <w:color w:val="000000" w:themeColor="text1"/>
        </w:rPr>
        <w:t>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是指全部数据训练并输出一次。当一个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的数据过多给计算机造成计算压力时，就需要分割数据，分割后的每块数据称为</w:t>
      </w:r>
      <w:r w:rsidR="00B95B8E" w:rsidRPr="00B95B8E">
        <w:rPr>
          <w:rFonts w:hint="eastAsia"/>
          <w:color w:val="000000" w:themeColor="text1"/>
        </w:rPr>
        <w:t>b</w:t>
      </w:r>
      <w:r w:rsidR="00B95B8E" w:rsidRPr="00B95B8E">
        <w:rPr>
          <w:color w:val="000000" w:themeColor="text1"/>
        </w:rPr>
        <w:t>atch</w:t>
      </w:r>
      <w:r w:rsidR="00B95B8E" w:rsidRPr="00B95B8E">
        <w:rPr>
          <w:rFonts w:hint="eastAsia"/>
          <w:color w:val="000000" w:themeColor="text1"/>
        </w:rPr>
        <w:t>，</w:t>
      </w:r>
      <w:r w:rsidR="00B95B8E" w:rsidRPr="00B95B8E">
        <w:rPr>
          <w:rFonts w:hint="eastAsia"/>
        </w:rPr>
        <w:t>然后将数据一块一块地传递给计算机进行计算。</w:t>
      </w:r>
      <w:r w:rsidR="005C77DE">
        <w:rPr>
          <w:rFonts w:hint="eastAsia"/>
        </w:rPr>
        <w:t>而在神经网络的训练过程中，指传递一次完整的数据集是完全不够的，我们需要将有限的数据集多次传递给神经网络，多次更新权重值，使得拟合曲线从欠拟合到过拟合。本节最终设置</w:t>
      </w:r>
      <w:r w:rsidR="005C77DE">
        <w:rPr>
          <w:rFonts w:hint="eastAsia"/>
        </w:rPr>
        <w:t>e</w:t>
      </w:r>
      <w:r w:rsidR="005C77DE">
        <w:t>poch</w:t>
      </w:r>
      <w:r w:rsidR="005C77DE">
        <w:rPr>
          <w:rFonts w:hint="eastAsia"/>
        </w:rPr>
        <w:t>为</w:t>
      </w:r>
      <w:r w:rsidR="005C77DE">
        <w:rPr>
          <w:rFonts w:hint="eastAsia"/>
        </w:rPr>
        <w:t>50</w:t>
      </w:r>
      <w:r w:rsidR="005C77DE">
        <w:rPr>
          <w:rFonts w:hint="eastAsia"/>
        </w:rPr>
        <w:t>，</w:t>
      </w:r>
      <w:r w:rsidR="005C77DE">
        <w:rPr>
          <w:rFonts w:hint="eastAsia"/>
        </w:rPr>
        <w:t>b</w:t>
      </w:r>
      <w:r w:rsidR="005C77DE">
        <w:t>atch</w:t>
      </w:r>
      <w:r w:rsidR="005C77DE">
        <w:rPr>
          <w:rFonts w:hint="eastAsia"/>
        </w:rPr>
        <w:t>为</w:t>
      </w:r>
      <w:r w:rsidR="005C77DE">
        <w:rPr>
          <w:rFonts w:hint="eastAsia"/>
        </w:rPr>
        <w:t>30</w:t>
      </w:r>
      <w:r w:rsidR="005C77DE">
        <w:rPr>
          <w:rFonts w:hint="eastAsia"/>
        </w:rPr>
        <w:t>。</w:t>
      </w:r>
    </w:p>
    <w:p w:rsidR="000A672B" w:rsidRDefault="000A672B" w:rsidP="004E1F50">
      <w:pPr>
        <w:ind w:firstLine="480"/>
      </w:pPr>
      <w:r>
        <w:rPr>
          <w:rFonts w:hint="eastAsia"/>
        </w:rPr>
        <w:t>（</w:t>
      </w:r>
      <w:r>
        <w:rPr>
          <w:rFonts w:hint="eastAsia"/>
        </w:rPr>
        <w:t>3</w:t>
      </w:r>
      <w:r>
        <w:rPr>
          <w:rFonts w:hint="eastAsia"/>
        </w:rPr>
        <w:t>）预测数据</w:t>
      </w:r>
    </w:p>
    <w:p w:rsidR="005C77DE" w:rsidRDefault="005C77DE" w:rsidP="004E1F5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r w:rsidR="00A26B91">
        <w:rPr>
          <w:rFonts w:hint="eastAsia"/>
        </w:rPr>
        <w:t>M</w:t>
      </w:r>
      <w:r w:rsidR="00A26B91">
        <w:t>inMaxScaler</w:t>
      </w:r>
      <w:r w:rsidR="00A26B91">
        <w:rPr>
          <w:rFonts w:hint="eastAsia"/>
        </w:rPr>
        <w:t>类再将数据转换到原始区间，即可得到预测的纬度值。我们将预测的纬度值跟同一时刻真实的纬度值对应存储为</w:t>
      </w:r>
      <w:r w:rsidR="00A26B91">
        <w:rPr>
          <w:rFonts w:hint="eastAsia"/>
        </w:rPr>
        <w:t>c</w:t>
      </w:r>
      <w:r w:rsidR="00A26B91">
        <w:t>sv</w:t>
      </w:r>
      <w:r w:rsidR="00A26B91">
        <w:rPr>
          <w:rFonts w:hint="eastAsia"/>
        </w:rPr>
        <w:t>文件，用于后续准确度的计算。</w:t>
      </w:r>
    </w:p>
    <w:p w:rsidR="000A672B" w:rsidRPr="004E1F50" w:rsidRDefault="00A26B91" w:rsidP="004E1F50">
      <w:pPr>
        <w:ind w:firstLine="480"/>
      </w:pPr>
      <w:r>
        <w:rPr>
          <w:rFonts w:hint="eastAsia"/>
        </w:rPr>
        <w:t>通过上述几步分别预测出经度和纬度值后，</w:t>
      </w:r>
      <w:r w:rsidR="00FC525A">
        <w:rPr>
          <w:rFonts w:hint="eastAsia"/>
        </w:rPr>
        <w:t>可以计算出视口所在位置以及对应的</w:t>
      </w:r>
      <w:r w:rsidR="00FC525A">
        <w:rPr>
          <w:rFonts w:hint="eastAsia"/>
        </w:rPr>
        <w:t>t</w:t>
      </w:r>
      <w:r w:rsidR="00FC525A">
        <w:t>ile</w:t>
      </w:r>
      <w:r w:rsidR="00FC525A">
        <w:rPr>
          <w:rFonts w:hint="eastAsia"/>
        </w:rPr>
        <w:t>块。然后我们将同一视口其他用户的经纬度数据也按照历史窗口和预测窗口的大小划分成若干组，与预测数据的时间对应，并计算出每个用户视口所在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FC525A">
        <w:rPr>
          <w:rFonts w:hint="eastAsia"/>
        </w:rPr>
        <w:t xml:space="preserve"> </w:t>
      </w:r>
      <w:r w:rsidR="00FC525A">
        <w:rPr>
          <w:rFonts w:hint="eastAsia"/>
        </w:rPr>
        <w:t>更新</w:t>
      </w:r>
      <w:r w:rsidR="00FC525A">
        <w:rPr>
          <w:rFonts w:hint="eastAsia"/>
        </w:rPr>
        <w:t>t</w:t>
      </w:r>
      <w:r w:rsidR="00FC525A">
        <w:t>ile</w:t>
      </w:r>
      <w:r w:rsidR="00FC525A">
        <w:rPr>
          <w:rFonts w:hint="eastAsia"/>
        </w:rPr>
        <w:t>数组。最终我们获得一个</w:t>
      </w:r>
      <w:r w:rsidR="00FC525A">
        <w:rPr>
          <w:rFonts w:hint="eastAsia"/>
        </w:rPr>
        <w:t>16*8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值的总和，总和最大的窗口即最终预测出来的视口区域。如果存在多个最大值，我们认为这种情况是无法区分哪个最大值更准确，因此就以最后一个最大值作为输出。</w:t>
      </w:r>
    </w:p>
    <w:p w:rsidR="00520C89" w:rsidRDefault="00520C89" w:rsidP="00E51687">
      <w:pPr>
        <w:pStyle w:val="aa"/>
        <w:spacing w:before="163" w:after="163"/>
      </w:pPr>
      <w:bookmarkStart w:id="405" w:name="_Toc33123555"/>
      <w:r>
        <w:lastRenderedPageBreak/>
        <w:t xml:space="preserve">2.3.1 </w:t>
      </w:r>
      <w:r>
        <w:rPr>
          <w:rFonts w:hint="eastAsia"/>
        </w:rPr>
        <w:t>评价指标</w:t>
      </w:r>
      <w:bookmarkEnd w:id="405"/>
    </w:p>
    <w:p w:rsidR="00520C89" w:rsidRDefault="00520C89" w:rsidP="00520C89">
      <w:pPr>
        <w:ind w:firstLineChars="0" w:firstLine="0"/>
      </w:pPr>
      <w:r>
        <w:tab/>
      </w:r>
      <w:r>
        <w:rPr>
          <w:rFonts w:hint="eastAsia"/>
        </w:rPr>
        <w:t>为了对比我们提出的算法与其他基准算法的预测准确度，本节使用两种评价指标，经纬度绝对差值和</w:t>
      </w:r>
      <w:r>
        <w:rPr>
          <w:rFonts w:hint="eastAsia"/>
        </w:rPr>
        <w:t>t</w:t>
      </w:r>
      <w:r>
        <w:t>ile</w:t>
      </w:r>
      <w:r>
        <w:rPr>
          <w:rFonts w:hint="eastAsia"/>
        </w:rPr>
        <w:t>重叠比。</w:t>
      </w:r>
    </w:p>
    <w:p w:rsidR="00520C89" w:rsidRDefault="00520C89" w:rsidP="00520C89">
      <w:pPr>
        <w:ind w:firstLineChars="0" w:firstLine="0"/>
      </w:pPr>
      <w:r>
        <w:tab/>
      </w:r>
      <w:r>
        <w:rPr>
          <w:rFonts w:hint="eastAsia"/>
        </w:rPr>
        <w:t>（</w:t>
      </w:r>
      <w:r>
        <w:rPr>
          <w:rFonts w:hint="eastAsia"/>
        </w:rPr>
        <w:t>1</w:t>
      </w:r>
      <w:r>
        <w:rPr>
          <w:rFonts w:hint="eastAsia"/>
        </w:rPr>
        <w:t>）经纬度绝对差值</w:t>
      </w:r>
    </w:p>
    <w:p w:rsidR="00520C89" w:rsidRDefault="00520C89" w:rsidP="00520C89">
      <w:pPr>
        <w:ind w:firstLineChars="0" w:firstLine="0"/>
      </w:pPr>
      <w:r>
        <w:tab/>
      </w:r>
      <w:r>
        <w:rPr>
          <w:rFonts w:hint="eastAsia"/>
        </w:rPr>
        <w:t>为了衡量</w:t>
      </w:r>
      <w:r>
        <w:rPr>
          <w:rFonts w:hint="eastAsia"/>
        </w:rPr>
        <w:t>L</w:t>
      </w:r>
      <w:r>
        <w:t>STM</w:t>
      </w:r>
      <w:r>
        <w:rPr>
          <w:rFonts w:hint="eastAsia"/>
        </w:rPr>
        <w:t>模型的预测准确度，我们使用同一时刻真实的经纬度与预测的经纬度的绝对差值来代表预测误差，由于全景视频的特性，到在经度上，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度，因此，我们使用文献</w:t>
      </w:r>
      <w:r>
        <w:rPr>
          <w:rFonts w:hint="eastAsia"/>
        </w:rPr>
        <w:t>[</w:t>
      </w:r>
      <w:r>
        <w:t>]</w:t>
      </w:r>
      <w:r>
        <w:rPr>
          <w:rFonts w:hint="eastAsia"/>
        </w:rPr>
        <w:t>中定义的角度差值的计算方式，公式如下：</w:t>
      </w:r>
    </w:p>
    <w:p w:rsidR="00851772" w:rsidRPr="00851772" w:rsidRDefault="000D153C" w:rsidP="00520C89">
      <w:pPr>
        <w:ind w:firstLineChars="0" w:firstLine="0"/>
      </w:pPr>
      <m:oMathPara>
        <m:oMath>
          <m:eqArr>
            <m:eqArrPr>
              <m:maxDist m:val="1"/>
              <m:ctrlPr>
                <w:rPr>
                  <w:rFonts w:ascii="Cambria Math" w:hAnsi="Cambria Math"/>
                  <w:i/>
                </w:rPr>
              </m:ctrlPr>
            </m:eqArr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=mod</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+180°,360°</m:t>
                  </m:r>
                </m:e>
              </m:d>
              <m:r>
                <w:rPr>
                  <w:rFonts w:ascii="Cambria Math" w:hAnsi="Cambria Math"/>
                </w:rPr>
                <m:t>-180°#</m:t>
              </m:r>
              <m:d>
                <m:dPr>
                  <m:ctrlPr>
                    <w:rPr>
                      <w:rFonts w:ascii="Cambria Math" w:hAnsi="Cambria Math"/>
                      <w:i/>
                    </w:rPr>
                  </m:ctrlPr>
                </m:dPr>
                <m:e>
                  <m:r>
                    <w:rPr>
                      <w:rFonts w:ascii="Cambria Math" w:hAnsi="Cambria Math"/>
                    </w:rPr>
                    <m:t>2-17</m:t>
                  </m:r>
                </m:e>
              </m:d>
            </m:e>
          </m:eqArr>
        </m:oMath>
      </m:oMathPara>
    </w:p>
    <w:p w:rsidR="00520C89" w:rsidRPr="00EF7C5B" w:rsidRDefault="00520C89" w:rsidP="00520C89">
      <w:pPr>
        <w:ind w:firstLineChars="0" w:firstLine="0"/>
        <w:rPr>
          <w:i/>
        </w:rPr>
      </w:pPr>
      <w:r>
        <w:tab/>
      </w: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为取模运算，基于此，我们定义预测时刻经纬度的绝对差值如下：</w:t>
      </w:r>
    </w:p>
    <w:p w:rsidR="00851772" w:rsidRPr="00851772" w:rsidRDefault="000D153C"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2-18</m:t>
                  </m:r>
                </m:e>
              </m:d>
            </m:e>
          </m:eqArr>
        </m:oMath>
      </m:oMathPara>
    </w:p>
    <w:p w:rsidR="00851772" w:rsidRPr="00851772" w:rsidRDefault="000D153C"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2-19</m:t>
                  </m:r>
                </m:e>
              </m:d>
            </m:e>
          </m:eqArr>
        </m:oMath>
      </m:oMathPara>
    </w:p>
    <w:p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rsidR="00520C89" w:rsidRDefault="00520C89" w:rsidP="00520C89">
      <w:pPr>
        <w:ind w:firstLine="480"/>
      </w:pPr>
      <w:r>
        <w:rPr>
          <w:rFonts w:hint="eastAsia"/>
        </w:rPr>
        <w:t>由于我们提出的预测算法最终预测的是视口区域所占</w:t>
      </w:r>
      <w:r>
        <w:rPr>
          <w:rFonts w:hint="eastAsia"/>
        </w:rPr>
        <w:t>t</w:t>
      </w:r>
      <w:r>
        <w:t>ile</w:t>
      </w:r>
      <w:r>
        <w:rPr>
          <w:rFonts w:hint="eastAsia"/>
        </w:rPr>
        <w:t>的情况，所以我们使用同一时刻预测的视口所占</w:t>
      </w:r>
      <w:r>
        <w:t>tile</w:t>
      </w:r>
      <w:r>
        <w:rPr>
          <w:rFonts w:hint="eastAsia"/>
        </w:rPr>
        <w:t>在真实视口所在</w:t>
      </w:r>
      <w:r>
        <w:rPr>
          <w:rFonts w:hint="eastAsia"/>
        </w:rPr>
        <w:t>t</w:t>
      </w:r>
      <w:r>
        <w:t>ile</w:t>
      </w:r>
      <w:r>
        <w:rPr>
          <w:rFonts w:hint="eastAsia"/>
        </w:rPr>
        <w:t>中的重叠比做为最终的预测准确度指标。</w:t>
      </w:r>
    </w:p>
    <w:p w:rsidR="00520C89" w:rsidRDefault="00520C89" w:rsidP="00520C89">
      <w:pPr>
        <w:pStyle w:val="aa"/>
        <w:spacing w:before="163" w:after="163"/>
        <w:ind w:firstLine="480"/>
      </w:pPr>
      <w:bookmarkStart w:id="406" w:name="_Toc33123556"/>
      <w:r>
        <w:rPr>
          <w:rFonts w:hint="eastAsia"/>
        </w:rPr>
        <w:t>2.3.2</w:t>
      </w:r>
      <w:r>
        <w:t xml:space="preserve"> </w:t>
      </w:r>
      <w:r>
        <w:rPr>
          <w:rFonts w:hint="eastAsia"/>
        </w:rPr>
        <w:t>实验与结果分析</w:t>
      </w:r>
      <w:bookmarkEnd w:id="406"/>
    </w:p>
    <w:p w:rsidR="00520C89" w:rsidRDefault="00520C89" w:rsidP="00520C89">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，将时间和经纬度值视为独立变量，目标是根据历史窗口的数据拟合出回归函数</w:t>
      </w:r>
      <m:oMath>
        <m:r>
          <w:rPr>
            <w:rFonts w:ascii="Cambria Math" w:hAnsi="Cambria Math" w:hint="eastAsia"/>
          </w:rPr>
          <m:t>f</m:t>
        </m:r>
        <m:d>
          <m:dPr>
            <m:ctrlPr>
              <w:rPr>
                <w:rFonts w:ascii="Cambria Math" w:hAnsi="Cambria Math"/>
                <w:i/>
              </w:rPr>
            </m:ctrlPr>
          </m:dPr>
          <m:e>
            <m:r>
              <w:rPr>
                <w:rFonts w:ascii="Cambria Math" w:hAnsi="Cambria Math"/>
              </w:rPr>
              <m:t>t</m:t>
            </m:r>
          </m:e>
        </m:d>
      </m:oMath>
      <w:r>
        <w:rPr>
          <w:rFonts w:hint="eastAsia"/>
        </w:rPr>
        <w:t>，然后根据预测窗口得出预测数据</w:t>
      </w:r>
      <m:oMath>
        <m:r>
          <w:rPr>
            <w:rFonts w:ascii="Cambria Math" w:hAnsi="Cambria Math"/>
          </w:rPr>
          <m:t>y=f(pw)</m:t>
        </m:r>
      </m:oMath>
      <w:r>
        <w:rPr>
          <w:rFonts w:hint="eastAsia"/>
        </w:rPr>
        <w:t>，我们对经纬度分别建模，对于</w:t>
      </w:r>
      <w:r>
        <w:t>MLP</w:t>
      </w:r>
      <w:r>
        <w:rPr>
          <w:rFonts w:hint="eastAsia"/>
        </w:rPr>
        <w:t>，我们采用了一个简单的结构，隐藏层含有</w:t>
      </w:r>
      <w:r>
        <w:rPr>
          <w:rFonts w:hint="eastAsia"/>
        </w:rPr>
        <w:t>3</w:t>
      </w:r>
      <w:r>
        <w:rPr>
          <w:rFonts w:hint="eastAsia"/>
        </w:rPr>
        <w:t>个神经元，</w:t>
      </w:r>
      <w:r w:rsidR="00561237">
        <w:rPr>
          <w:rFonts w:hint="eastAsia"/>
        </w:rPr>
        <w:t>同样</w:t>
      </w:r>
      <w:r>
        <w:rPr>
          <w:rFonts w:hint="eastAsia"/>
        </w:rPr>
        <w:t>使用</w:t>
      </w:r>
      <w:r>
        <w:rPr>
          <w:rFonts w:hint="eastAsia"/>
        </w:rPr>
        <w:t>r</w:t>
      </w:r>
      <w:r>
        <w:t>elu</w:t>
      </w:r>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优化函数。最后，我们使用移动平均算法</w:t>
      </w:r>
      <w:r w:rsidR="00561237">
        <w:rPr>
          <w:rFonts w:hint="eastAsia"/>
        </w:rPr>
        <w:t>作为</w:t>
      </w:r>
      <w:r>
        <w:rPr>
          <w:rFonts w:hint="eastAsia"/>
        </w:rPr>
        <w:t>基准算法，即使用历史窗口中的数据的平均值</w:t>
      </w:r>
      <w:r w:rsidR="00561237">
        <w:rPr>
          <w:rFonts w:hint="eastAsia"/>
        </w:rPr>
        <w:t>作为</w:t>
      </w:r>
      <w:r>
        <w:rPr>
          <w:rFonts w:hint="eastAsia"/>
        </w:rPr>
        <w:t>整个预测窗口中的预测值。</w:t>
      </w:r>
    </w:p>
    <w:p w:rsidR="00FD6BAF" w:rsidRDefault="00C050CD" w:rsidP="00DF0DA0">
      <w:pPr>
        <w:ind w:firstLine="480"/>
      </w:pPr>
      <w:r>
        <w:rPr>
          <w:rFonts w:hint="eastAsia"/>
        </w:rPr>
        <w:t>首先，我们选取了数据集中三种代表性视频，对比了几种算法在预测经纬度方面的准确度，</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度为预测准确，纬度也是，</w:t>
      </w:r>
      <w:r>
        <w:rPr>
          <w:rFonts w:hint="eastAsia"/>
        </w:rPr>
        <w:t>结果如图</w:t>
      </w:r>
      <w:r w:rsidR="00710555">
        <w:rPr>
          <w:rFonts w:hint="eastAsia"/>
        </w:rPr>
        <w:t>2-13~2-15</w:t>
      </w:r>
      <w:r w:rsidR="00710555">
        <w:rPr>
          <w:rFonts w:hint="eastAsia"/>
        </w:rPr>
        <w:t>所示。</w:t>
      </w:r>
    </w:p>
    <w:p w:rsidR="00C050CD" w:rsidRDefault="00734B4C" w:rsidP="000C3871">
      <w:pPr>
        <w:pStyle w:val="af6"/>
      </w:pPr>
      <w:r>
        <w:lastRenderedPageBreak/>
        <w:drawing>
          <wp:anchor distT="0" distB="0" distL="114300" distR="114300" simplePos="0" relativeHeight="251659264" behindDoc="1" locked="0" layoutInCell="1" allowOverlap="1">
            <wp:simplePos x="0" y="0"/>
            <wp:positionH relativeFrom="column">
              <wp:posOffset>2668712</wp:posOffset>
            </wp:positionH>
            <wp:positionV relativeFrom="paragraph">
              <wp:posOffset>0</wp:posOffset>
            </wp:positionV>
            <wp:extent cx="2404153" cy="1862397"/>
            <wp:effectExtent l="0" t="0" r="0" b="5080"/>
            <wp:wrapTight wrapText="bothSides">
              <wp:wrapPolygon edited="0">
                <wp:start x="0" y="0"/>
                <wp:lineTo x="0" y="21512"/>
                <wp:lineTo x="21452" y="21512"/>
                <wp:lineTo x="21452" y="0"/>
                <wp:lineTo x="0" y="0"/>
              </wp:wrapPolygon>
            </wp:wrapT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42">
                      <a:extLst>
                        <a:ext uri="{28A0092B-C50C-407E-A947-70E740481C1C}">
                          <a14:useLocalDpi xmlns:a14="http://schemas.microsoft.com/office/drawing/2010/main" val="0"/>
                        </a:ext>
                      </a:extLst>
                    </a:blip>
                    <a:srcRect l="3606" t="10298" r="9533"/>
                    <a:stretch/>
                  </pic:blipFill>
                  <pic:spPr bwMode="auto">
                    <a:xfrm>
                      <a:off x="0" y="0"/>
                      <a:ext cx="2421124" cy="1875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58240" behindDoc="1" locked="0" layoutInCell="1" allowOverlap="1">
            <wp:simplePos x="0" y="0"/>
            <wp:positionH relativeFrom="column">
              <wp:posOffset>-2569</wp:posOffset>
            </wp:positionH>
            <wp:positionV relativeFrom="paragraph">
              <wp:posOffset>0</wp:posOffset>
            </wp:positionV>
            <wp:extent cx="2396985" cy="1862397"/>
            <wp:effectExtent l="0" t="0" r="3810" b="5080"/>
            <wp:wrapTight wrapText="bothSides">
              <wp:wrapPolygon edited="0">
                <wp:start x="0" y="0"/>
                <wp:lineTo x="0" y="21512"/>
                <wp:lineTo x="21520" y="21512"/>
                <wp:lineTo x="21520"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43">
                      <a:extLst>
                        <a:ext uri="{28A0092B-C50C-407E-A947-70E740481C1C}">
                          <a14:useLocalDpi xmlns:a14="http://schemas.microsoft.com/office/drawing/2010/main" val="0"/>
                        </a:ext>
                      </a:extLst>
                    </a:blip>
                    <a:srcRect l="3777" t="10184" r="9530"/>
                    <a:stretch/>
                  </pic:blipFill>
                  <pic:spPr bwMode="auto">
                    <a:xfrm>
                      <a:off x="0" y="0"/>
                      <a:ext cx="2414152" cy="187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6BAF">
        <w:rPr>
          <w:rFonts w:hint="eastAsia"/>
        </w:rPr>
        <w:t>(</w:t>
      </w:r>
      <w:r w:rsidR="00FD6BAF">
        <w:t xml:space="preserve">a) </w:t>
      </w:r>
      <w:r w:rsidR="00FD6BAF">
        <w:rPr>
          <w:rFonts w:hint="eastAsia"/>
        </w:rPr>
        <w:t>纬度准确</w:t>
      </w:r>
      <w:r w:rsidR="00666EF6">
        <w:rPr>
          <w:rFonts w:hint="eastAsia"/>
        </w:rPr>
        <w:t>度</w:t>
      </w:r>
      <w:r w:rsidR="00666EF6">
        <w:rPr>
          <w:rFonts w:hint="eastAsia"/>
        </w:rPr>
        <w:t xml:space="preserve"> </w:t>
      </w:r>
      <w:r w:rsidR="00FD6BAF">
        <w:t xml:space="preserve">                      </w:t>
      </w:r>
      <w:r w:rsidR="00FD6BAF">
        <w:rPr>
          <w:rFonts w:hint="eastAsia"/>
        </w:rPr>
        <w:t xml:space="preserve"> </w:t>
      </w:r>
      <w:r w:rsidR="00FD6BAF">
        <w:t xml:space="preserve">(b) </w:t>
      </w:r>
      <w:r w:rsidR="00FD6BAF">
        <w:rPr>
          <w:rFonts w:hint="eastAsia"/>
        </w:rPr>
        <w:t>经度准确</w:t>
      </w:r>
      <w:r w:rsidR="00666EF6">
        <w:rPr>
          <w:rFonts w:hint="eastAsia"/>
        </w:rPr>
        <w:t>度</w:t>
      </w:r>
    </w:p>
    <w:p w:rsidR="0091613C" w:rsidRPr="0091613C" w:rsidRDefault="0091613C" w:rsidP="000C3871">
      <w:pPr>
        <w:pStyle w:val="af6"/>
      </w:pPr>
      <w:r>
        <w:rPr>
          <w:rFonts w:hint="eastAsia"/>
        </w:rPr>
        <w:drawing>
          <wp:anchor distT="0" distB="0" distL="114300" distR="114300" simplePos="0" relativeHeight="251661312" behindDoc="1" locked="0" layoutInCell="1" allowOverlap="1">
            <wp:simplePos x="0" y="0"/>
            <wp:positionH relativeFrom="column">
              <wp:posOffset>2699535</wp:posOffset>
            </wp:positionH>
            <wp:positionV relativeFrom="paragraph">
              <wp:posOffset>328673</wp:posOffset>
            </wp:positionV>
            <wp:extent cx="2410723" cy="1862397"/>
            <wp:effectExtent l="0" t="0" r="2540" b="5080"/>
            <wp:wrapTight wrapText="bothSides">
              <wp:wrapPolygon edited="0">
                <wp:start x="0" y="0"/>
                <wp:lineTo x="0" y="21512"/>
                <wp:lineTo x="21509" y="21512"/>
                <wp:lineTo x="21509"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44">
                      <a:extLst>
                        <a:ext uri="{28A0092B-C50C-407E-A947-70E740481C1C}">
                          <a14:useLocalDpi xmlns:a14="http://schemas.microsoft.com/office/drawing/2010/main" val="0"/>
                        </a:ext>
                      </a:extLst>
                    </a:blip>
                    <a:srcRect l="3769" t="10652" r="9541"/>
                    <a:stretch/>
                  </pic:blipFill>
                  <pic:spPr bwMode="auto">
                    <a:xfrm>
                      <a:off x="0" y="0"/>
                      <a:ext cx="2428629" cy="187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0288" behindDoc="1" locked="0" layoutInCell="1" allowOverlap="1">
            <wp:simplePos x="0" y="0"/>
            <wp:positionH relativeFrom="column">
              <wp:posOffset>-2569</wp:posOffset>
            </wp:positionH>
            <wp:positionV relativeFrom="paragraph">
              <wp:posOffset>328673</wp:posOffset>
            </wp:positionV>
            <wp:extent cx="2393999" cy="1862397"/>
            <wp:effectExtent l="0" t="0" r="0" b="5080"/>
            <wp:wrapTight wrapText="bothSides">
              <wp:wrapPolygon edited="0">
                <wp:start x="0" y="0"/>
                <wp:lineTo x="0" y="21512"/>
                <wp:lineTo x="21428" y="21512"/>
                <wp:lineTo x="21428"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45">
                      <a:extLst>
                        <a:ext uri="{28A0092B-C50C-407E-A947-70E740481C1C}">
                          <a14:useLocalDpi xmlns:a14="http://schemas.microsoft.com/office/drawing/2010/main" val="0"/>
                        </a:ext>
                      </a:extLst>
                    </a:blip>
                    <a:srcRect l="3844" t="10251" r="9617"/>
                    <a:stretch/>
                  </pic:blipFill>
                  <pic:spPr bwMode="auto">
                    <a:xfrm>
                      <a:off x="0" y="0"/>
                      <a:ext cx="2411254" cy="187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6BAF">
        <w:rPr>
          <w:rFonts w:hint="eastAsia"/>
        </w:rPr>
        <w:t>图</w:t>
      </w:r>
      <w:r w:rsidR="00710555">
        <w:rPr>
          <w:rFonts w:hint="eastAsia"/>
        </w:rPr>
        <w:t>2-13</w:t>
      </w:r>
      <w:r w:rsidR="00FD6BAF">
        <w:rPr>
          <w:rFonts w:hint="eastAsia"/>
        </w:rPr>
        <w:t xml:space="preserve"> </w:t>
      </w:r>
      <w:r w:rsidR="00FD6BAF">
        <w:rPr>
          <w:rFonts w:hint="eastAsia"/>
        </w:rPr>
        <w:t>女子篮球比赛预测经纬度准确</w:t>
      </w:r>
      <w:r w:rsidR="00666EF6">
        <w:rPr>
          <w:rFonts w:hint="eastAsia"/>
        </w:rPr>
        <w:t>度</w:t>
      </w:r>
    </w:p>
    <w:p w:rsidR="00FD6BAF" w:rsidRDefault="00734B4C" w:rsidP="000C3871">
      <w:pPr>
        <w:pStyle w:val="af6"/>
      </w:pPr>
      <w:r>
        <w:t xml:space="preserve">         </w:t>
      </w:r>
      <w:r>
        <w:rPr>
          <w:rFonts w:hint="eastAsia"/>
        </w:rPr>
        <w:t>(</w:t>
      </w:r>
      <w:r>
        <w:t xml:space="preserve">a) </w:t>
      </w:r>
      <w:r>
        <w:rPr>
          <w:rFonts w:hint="eastAsia"/>
        </w:rPr>
        <w:t>纬度准确度</w:t>
      </w:r>
      <w:r>
        <w:rPr>
          <w:rFonts w:hint="eastAsia"/>
        </w:rPr>
        <w:t xml:space="preserve"> </w:t>
      </w:r>
      <w:r>
        <w:t xml:space="preserve">                   </w:t>
      </w:r>
      <w:r w:rsidR="0091613C">
        <w:t xml:space="preserve"> </w:t>
      </w:r>
      <w:r>
        <w:t xml:space="preserve">     </w:t>
      </w:r>
      <w:r>
        <w:rPr>
          <w:rFonts w:hint="eastAsia"/>
        </w:rPr>
        <w:t xml:space="preserve"> (</w:t>
      </w:r>
      <w:r>
        <w:t xml:space="preserve">b) </w:t>
      </w:r>
      <w:r>
        <w:rPr>
          <w:rFonts w:hint="eastAsia"/>
        </w:rPr>
        <w:t>经度准确</w:t>
      </w:r>
      <w:r w:rsidR="00666EF6">
        <w:rPr>
          <w:rFonts w:hint="eastAsia"/>
        </w:rPr>
        <w:t>度</w:t>
      </w:r>
    </w:p>
    <w:p w:rsidR="0091613C" w:rsidRDefault="0091613C" w:rsidP="000C3871">
      <w:pPr>
        <w:pStyle w:val="af6"/>
      </w:pPr>
      <w:r>
        <w:rPr>
          <w:rFonts w:hint="eastAsia"/>
        </w:rPr>
        <w:drawing>
          <wp:anchor distT="0" distB="0" distL="114300" distR="114300" simplePos="0" relativeHeight="251662336" behindDoc="1" locked="0" layoutInCell="1" allowOverlap="1">
            <wp:simplePos x="0" y="0"/>
            <wp:positionH relativeFrom="column">
              <wp:posOffset>2699535</wp:posOffset>
            </wp:positionH>
            <wp:positionV relativeFrom="paragraph">
              <wp:posOffset>485147</wp:posOffset>
            </wp:positionV>
            <wp:extent cx="2404153" cy="1862397"/>
            <wp:effectExtent l="0" t="0" r="0" b="5080"/>
            <wp:wrapTight wrapText="bothSides">
              <wp:wrapPolygon edited="0">
                <wp:start x="0" y="0"/>
                <wp:lineTo x="0" y="21512"/>
                <wp:lineTo x="21452" y="21512"/>
                <wp:lineTo x="21452"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46">
                      <a:extLst>
                        <a:ext uri="{28A0092B-C50C-407E-A947-70E740481C1C}">
                          <a14:useLocalDpi xmlns:a14="http://schemas.microsoft.com/office/drawing/2010/main" val="0"/>
                        </a:ext>
                      </a:extLst>
                    </a:blip>
                    <a:srcRect l="3924" t="10545" r="9454"/>
                    <a:stretch/>
                  </pic:blipFill>
                  <pic:spPr bwMode="auto">
                    <a:xfrm>
                      <a:off x="0" y="0"/>
                      <a:ext cx="2421124" cy="1875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4384" behindDoc="1" locked="0" layoutInCell="1" allowOverlap="1" wp14:anchorId="0C1B47D8" wp14:editId="0D9FEE08">
            <wp:simplePos x="0" y="0"/>
            <wp:positionH relativeFrom="column">
              <wp:posOffset>-2569</wp:posOffset>
            </wp:positionH>
            <wp:positionV relativeFrom="paragraph">
              <wp:posOffset>485147</wp:posOffset>
            </wp:positionV>
            <wp:extent cx="2410723" cy="1862397"/>
            <wp:effectExtent l="0" t="0" r="2540" b="5080"/>
            <wp:wrapTight wrapText="bothSides">
              <wp:wrapPolygon edited="0">
                <wp:start x="0" y="0"/>
                <wp:lineTo x="0" y="21512"/>
                <wp:lineTo x="21509" y="21512"/>
                <wp:lineTo x="21509"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47">
                      <a:extLst>
                        <a:ext uri="{28A0092B-C50C-407E-A947-70E740481C1C}">
                          <a14:useLocalDpi xmlns:a14="http://schemas.microsoft.com/office/drawing/2010/main" val="0"/>
                        </a:ext>
                      </a:extLst>
                    </a:blip>
                    <a:srcRect l="3709" t="10383" r="9327"/>
                    <a:stretch/>
                  </pic:blipFill>
                  <pic:spPr bwMode="auto">
                    <a:xfrm>
                      <a:off x="0" y="0"/>
                      <a:ext cx="2428629" cy="1876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rPr>
          <w:rFonts w:hint="eastAsia"/>
        </w:rPr>
        <w:t>图</w:t>
      </w:r>
      <w:r w:rsidR="00710555">
        <w:rPr>
          <w:rFonts w:hint="eastAsia"/>
        </w:rPr>
        <w:t>2-14</w:t>
      </w:r>
      <w:r w:rsidR="00734B4C">
        <w:rPr>
          <w:rFonts w:hint="eastAsia"/>
        </w:rPr>
        <w:t xml:space="preserve"> </w:t>
      </w:r>
      <w:r w:rsidR="00734B4C">
        <w:rPr>
          <w:rFonts w:hint="eastAsia"/>
        </w:rPr>
        <w:t>自由滑雪预测经纬度准确</w:t>
      </w:r>
      <w:r w:rsidR="00666EF6">
        <w:rPr>
          <w:rFonts w:hint="eastAsia"/>
        </w:rPr>
        <w:t>度</w:t>
      </w:r>
    </w:p>
    <w:p w:rsidR="00734B4C" w:rsidRDefault="0091613C" w:rsidP="000C3871">
      <w:pPr>
        <w:pStyle w:val="af6"/>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rsidR="00734B4C" w:rsidRDefault="0091613C" w:rsidP="000C3871">
      <w:pPr>
        <w:pStyle w:val="af6"/>
      </w:pPr>
      <w:r>
        <w:rPr>
          <w:rFonts w:hint="eastAsia"/>
        </w:rPr>
        <w:t>图</w:t>
      </w:r>
      <w:r w:rsidR="00710555">
        <w:rPr>
          <w:rFonts w:hint="eastAsia"/>
        </w:rPr>
        <w:t>2-15</w:t>
      </w:r>
      <w:r w:rsidR="000458ED">
        <w:rPr>
          <w:rFonts w:hint="eastAsia"/>
        </w:rPr>
        <w:t>台</w:t>
      </w:r>
      <w:r>
        <w:rPr>
          <w:rFonts w:hint="eastAsia"/>
        </w:rPr>
        <w:t>表演预测经纬度准确</w:t>
      </w:r>
      <w:r w:rsidR="00666EF6">
        <w:rPr>
          <w:rFonts w:hint="eastAsia"/>
        </w:rPr>
        <w:t>度</w:t>
      </w:r>
    </w:p>
    <w:p w:rsidR="00ED197D" w:rsidRDefault="002765E9" w:rsidP="00C050CD">
      <w:pPr>
        <w:ind w:firstLine="480"/>
      </w:pPr>
      <w:r>
        <w:rPr>
          <w:rFonts w:hint="eastAsia"/>
        </w:rPr>
        <w:t>从</w:t>
      </w:r>
      <w:r w:rsidR="00710555">
        <w:rPr>
          <w:rFonts w:hint="eastAsia"/>
        </w:rPr>
        <w:t>上面的多张图中可以看出</w:t>
      </w:r>
      <w:r>
        <w:rPr>
          <w:rFonts w:hint="eastAsia"/>
        </w:rPr>
        <w:t>，随着预测时间的增加，所有算法的预测准确率都在降低，</w:t>
      </w:r>
      <w:r w:rsidR="00DA34A9">
        <w:rPr>
          <w:rFonts w:hint="eastAsia"/>
        </w:rPr>
        <w:t>尤其是线性回归算法的预测准确度显著下降，这说明</w:t>
      </w:r>
      <w:r>
        <w:rPr>
          <w:rFonts w:hint="eastAsia"/>
        </w:rPr>
        <w:t>视口的长期预测是比较困难的</w:t>
      </w:r>
      <w:r w:rsidR="00007083">
        <w:rPr>
          <w:rFonts w:hint="eastAsia"/>
        </w:rPr>
        <w:t>，这主要是因为用户在观看全景视频内容的过程中，随着时间长度</w:t>
      </w:r>
      <w:r w:rsidR="00007083">
        <w:rPr>
          <w:rFonts w:hint="eastAsia"/>
        </w:rPr>
        <w:lastRenderedPageBreak/>
        <w:t>的增加，用户会随着内容的变换而自由地切换感兴趣区域，造成移动的随机性增强，从而降低预测的准确度。</w:t>
      </w:r>
    </w:p>
    <w:p w:rsidR="00C050CD" w:rsidRDefault="00344C58" w:rsidP="00C050CD">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56</w:t>
      </w:r>
      <w:r w:rsidR="004562DF">
        <w:t>]</w:t>
      </w:r>
      <w:r w:rsidR="004562DF">
        <w:t>认为</w:t>
      </w:r>
      <w:r w:rsidR="004562DF">
        <w:rPr>
          <w:rFonts w:hint="eastAsia"/>
        </w:rPr>
        <w:t>的</w:t>
      </w:r>
      <w:r w:rsidR="00ED197D">
        <w:rPr>
          <w:rFonts w:hint="eastAsia"/>
        </w:rPr>
        <w:t>经度的预测难度高于纬度，我们认为经纬度的预测难度没有绝对的高低之分。</w:t>
      </w:r>
      <w:r w:rsidR="00A05D33">
        <w:rPr>
          <w:rFonts w:hint="eastAsia"/>
        </w:rPr>
        <w:t>我们分析，</w:t>
      </w:r>
      <w:r w:rsidR="00ED197D">
        <w:rPr>
          <w:rFonts w:hint="eastAsia"/>
        </w:rPr>
        <w:t>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但当用户完全沉浸在全景视频中后，头部移动轨迹跟视频内容密切相关，同时由于眩晕感，在短时间内用户并不会迅速地转动头部，所以纬度的变化范围在很多情况下也会远远大于纬度的变化范围。</w:t>
      </w:r>
    </w:p>
    <w:p w:rsidR="00A05D33" w:rsidRPr="00C85C8B" w:rsidRDefault="00A05D33" w:rsidP="00C050CD">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Pr>
          <w:rFonts w:hint="eastAsia"/>
        </w:rPr>
        <w:t>[</w:t>
      </w:r>
      <w:r w:rsidR="00D72D86">
        <w:t>56</w:t>
      </w:r>
      <w:r w:rsidR="00C85C8B">
        <w:t>]</w:t>
      </w:r>
      <w:r w:rsidR="00C85C8B">
        <w:rPr>
          <w:rFonts w:hint="eastAsia"/>
        </w:rPr>
        <w:t>，所以长时间预测时移动平均算法会优于</w:t>
      </w:r>
      <w:r w:rsidR="00C85C8B">
        <w:t>LR</w:t>
      </w:r>
      <w:r w:rsidR="00C85C8B">
        <w:rPr>
          <w:rFonts w:hint="eastAsia"/>
        </w:rPr>
        <w:t>。</w:t>
      </w:r>
    </w:p>
    <w:p w:rsidR="00C050CD" w:rsidRDefault="00C85C8B" w:rsidP="00C050CD">
      <w:pPr>
        <w:ind w:firstLine="480"/>
      </w:pPr>
      <w:r>
        <w:rPr>
          <w:rFonts w:hint="eastAsia"/>
        </w:rPr>
        <w:t>另外，虽然都是运动场景，图</w:t>
      </w:r>
      <w:r>
        <w:rPr>
          <w:rFonts w:hint="eastAsia"/>
        </w:rPr>
        <w:t xml:space="preserve"> </w:t>
      </w:r>
      <w:r>
        <w:rPr>
          <w:rFonts w:hint="eastAsia"/>
        </w:rPr>
        <w:t>中的预测准确度却要明显低于图</w:t>
      </w:r>
      <w:r>
        <w:rPr>
          <w:rFonts w:hint="eastAsia"/>
        </w:rPr>
        <w:t xml:space="preserve"> </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rsidR="00C050CD" w:rsidRDefault="008B6457" w:rsidP="00C050CD">
      <w:pPr>
        <w:ind w:firstLine="480"/>
      </w:pPr>
      <w:r>
        <w:rPr>
          <w:rFonts w:hint="eastAsia"/>
        </w:rPr>
        <w:t>由实验结果图可以看出，</w:t>
      </w:r>
      <w:r>
        <w:rPr>
          <w:rFonts w:hint="eastAsia"/>
        </w:rPr>
        <w:t>L</w:t>
      </w:r>
      <w:r>
        <w:t>STM</w:t>
      </w:r>
      <w:r>
        <w:rPr>
          <w:rFonts w:hint="eastAsia"/>
        </w:rPr>
        <w:t>算法的预测效果更加优越，但在某些场景下的预测仍差强人意，为了提高预测度，我们在</w:t>
      </w:r>
      <w:r>
        <w:rPr>
          <w:rFonts w:hint="eastAsia"/>
        </w:rPr>
        <w:t>L</w:t>
      </w:r>
      <w:r>
        <w:t>STM</w:t>
      </w:r>
      <w:r>
        <w:rPr>
          <w:rFonts w:hint="eastAsia"/>
        </w:rPr>
        <w:t>预测的基础上引入其他用户的视口数据对结果进行调整，结果如图</w:t>
      </w:r>
      <w:r w:rsidR="00710555">
        <w:rPr>
          <w:rFonts w:hint="eastAsia"/>
        </w:rPr>
        <w:t>2-16</w:t>
      </w:r>
      <w:r>
        <w:rPr>
          <w:rFonts w:hint="eastAsia"/>
        </w:rPr>
        <w:t>所示。</w:t>
      </w:r>
    </w:p>
    <w:p w:rsidR="008B6457" w:rsidRDefault="00DF0DA0" w:rsidP="000C3871">
      <w:pPr>
        <w:pStyle w:val="af6"/>
      </w:pPr>
      <w:r>
        <w:rPr>
          <w:rFonts w:hint="eastAsia"/>
        </w:rPr>
        <w:lastRenderedPageBreak/>
        <w:drawing>
          <wp:anchor distT="0" distB="0" distL="114300" distR="114300" simplePos="0" relativeHeight="251667456" behindDoc="0" locked="0" layoutInCell="1" allowOverlap="1">
            <wp:simplePos x="0" y="0"/>
            <wp:positionH relativeFrom="column">
              <wp:posOffset>24130</wp:posOffset>
            </wp:positionH>
            <wp:positionV relativeFrom="paragraph">
              <wp:posOffset>2562375</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48">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81686A">
        <w:rPr>
          <w:rFonts w:hint="eastAsia"/>
        </w:rPr>
        <w:drawing>
          <wp:anchor distT="0" distB="0" distL="114300" distR="114300" simplePos="0" relativeHeight="251668480" behindDoc="0" locked="0" layoutInCell="1" allowOverlap="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49">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rPr>
        <w:drawing>
          <wp:anchor distT="0" distB="0" distL="114300" distR="114300" simplePos="0" relativeHeight="251665408" behindDoc="1" locked="0" layoutInCell="1" allowOverlap="1">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50">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rsidR="00C050CD" w:rsidRDefault="0054106A" w:rsidP="000C3871">
      <w:pPr>
        <w:pStyle w:val="af6"/>
      </w:pPr>
      <w:r>
        <w:rPr>
          <w:rFonts w:hint="eastAsia"/>
        </w:rPr>
        <w:t>(</w:t>
      </w:r>
      <w:r>
        <w:t xml:space="preserve">c) </w:t>
      </w:r>
      <w:r>
        <w:rPr>
          <w:rFonts w:hint="eastAsia"/>
        </w:rPr>
        <w:t>舞台表演预测</w:t>
      </w:r>
      <w:r>
        <w:rPr>
          <w:rFonts w:hint="eastAsia"/>
        </w:rPr>
        <w:t>t</w:t>
      </w:r>
      <w:r>
        <w:t>ile</w:t>
      </w:r>
      <w:r>
        <w:rPr>
          <w:rFonts w:hint="eastAsia"/>
        </w:rPr>
        <w:t>准确度</w:t>
      </w:r>
    </w:p>
    <w:p w:rsidR="00C050CD" w:rsidRDefault="0054106A" w:rsidP="000C3871">
      <w:pPr>
        <w:pStyle w:val="af6"/>
      </w:pPr>
      <w:r>
        <w:rPr>
          <w:rFonts w:hint="eastAsia"/>
        </w:rPr>
        <w:t>图</w:t>
      </w:r>
      <w:r w:rsidR="00710555">
        <w:rPr>
          <w:rFonts w:hint="eastAsia"/>
        </w:rPr>
        <w:t>2-16</w:t>
      </w:r>
      <w:r>
        <w:rPr>
          <w:rFonts w:hint="eastAsia"/>
        </w:rPr>
        <w:t xml:space="preserve"> </w:t>
      </w:r>
      <w:r>
        <w:rPr>
          <w:rFonts w:hint="eastAsia"/>
        </w:rPr>
        <w:t>结合其他用户预测</w:t>
      </w:r>
      <w:r>
        <w:rPr>
          <w:rFonts w:hint="eastAsia"/>
        </w:rPr>
        <w:t>t</w:t>
      </w:r>
      <w:r>
        <w:t>ile</w:t>
      </w:r>
      <w:r>
        <w:rPr>
          <w:rFonts w:hint="eastAsia"/>
        </w:rPr>
        <w:t>准确度</w:t>
      </w:r>
    </w:p>
    <w:p w:rsidR="00C050CD" w:rsidRDefault="0054106A" w:rsidP="00C050CD">
      <w:pPr>
        <w:ind w:firstLine="480"/>
      </w:pPr>
      <w:r>
        <w:rPr>
          <w:rFonts w:hint="eastAsia"/>
        </w:rPr>
        <w:t>从图</w:t>
      </w:r>
      <w:r w:rsidR="00710555">
        <w:rPr>
          <w:rFonts w:hint="eastAsia"/>
        </w:rPr>
        <w:t>2-16</w:t>
      </w:r>
      <w:r>
        <w:rPr>
          <w:rFonts w:hint="eastAsia"/>
        </w:rPr>
        <w:t>中可以看出，我们提出的结合用户的视口数据的预测算法在预测视口所在</w:t>
      </w:r>
      <w:r>
        <w:rPr>
          <w:rFonts w:hint="eastAsia"/>
        </w:rPr>
        <w:t>t</w:t>
      </w:r>
      <w:r>
        <w:t>ile</w:t>
      </w:r>
      <w:r>
        <w:rPr>
          <w:rFonts w:hint="eastAsia"/>
        </w:rPr>
        <w:t>时要优于</w:t>
      </w:r>
      <w:r>
        <w:rPr>
          <w:rFonts w:hint="eastAsia"/>
        </w:rPr>
        <w:t>L</w:t>
      </w:r>
      <w:r>
        <w:t>STM</w:t>
      </w:r>
      <w:r>
        <w:rPr>
          <w:rFonts w:hint="eastAsia"/>
        </w:rPr>
        <w:t>算法，从数值上看，当预测窗口为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Pr>
          <w:rFonts w:hint="eastAsia"/>
        </w:rPr>
        <w:t>L</w:t>
      </w:r>
      <w:r>
        <w:t>STM</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p>
    <w:p w:rsidR="00520C89" w:rsidRDefault="00520C89" w:rsidP="00520C89">
      <w:pPr>
        <w:pStyle w:val="a3"/>
        <w:spacing w:before="163" w:after="163"/>
      </w:pPr>
      <w:bookmarkStart w:id="407" w:name="_Toc33123557"/>
      <w:r>
        <w:rPr>
          <w:rFonts w:hint="eastAsia"/>
        </w:rPr>
        <w:t xml:space="preserve">2.4 </w:t>
      </w:r>
      <w:r>
        <w:rPr>
          <w:rFonts w:hint="eastAsia"/>
        </w:rPr>
        <w:t>本章小结</w:t>
      </w:r>
      <w:bookmarkEnd w:id="407"/>
    </w:p>
    <w:p w:rsidR="00520C89" w:rsidRDefault="00520C89" w:rsidP="00520C89">
      <w:pPr>
        <w:ind w:firstLineChars="83" w:firstLine="199"/>
      </w:pPr>
      <w:r>
        <w:rPr>
          <w:rFonts w:hint="eastAsia"/>
        </w:rPr>
        <w:t>全景视频的视口预测是全景视频传输优化问题的重要前提，优秀的预测算法可以显著降低全景视频的传输数据量。本节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模型对轨迹的经纬度分别预测，得到初步预测结构。为了进一步提高预测准确度，在视频服务器存储了观看同一视频的其他用户的轨迹数据的情况下，我们计算其他用户在全景帧每块</w:t>
      </w:r>
      <w:r>
        <w:t>tile</w:t>
      </w:r>
      <w:r>
        <w:rPr>
          <w:rFonts w:hint="eastAsia"/>
        </w:rPr>
        <w:t>的观看次数，再结合</w:t>
      </w:r>
      <w:r>
        <w:rPr>
          <w:rFonts w:hint="eastAsia"/>
        </w:rPr>
        <w:t>L</w:t>
      </w:r>
      <w:r>
        <w:t>STM</w:t>
      </w:r>
      <w:r>
        <w:rPr>
          <w:rFonts w:hint="eastAsia"/>
        </w:rPr>
        <w:t>模型的输出结果，综合计算出预测窗口所覆盖的</w:t>
      </w:r>
      <w:r>
        <w:rPr>
          <w:rFonts w:hint="eastAsia"/>
        </w:rPr>
        <w:t>t</w:t>
      </w:r>
      <w:r>
        <w:t>ile</w:t>
      </w:r>
      <w:r>
        <w:rPr>
          <w:rFonts w:hint="eastAsia"/>
        </w:rPr>
        <w:t>块。实验</w:t>
      </w:r>
      <w:r>
        <w:rPr>
          <w:rFonts w:hint="eastAsia"/>
        </w:rPr>
        <w:lastRenderedPageBreak/>
        <w:t>结果表明，基于当前用户和其他用户历史观看轨迹的预测算法比起其他常用的预测算法有着较高的准确度。</w:t>
      </w:r>
    </w:p>
    <w:p w:rsidR="005C4AC7" w:rsidRDefault="005C4AC7" w:rsidP="005C4AC7">
      <w:pPr>
        <w:pStyle w:val="1"/>
        <w:spacing w:after="652"/>
        <w:ind w:firstLineChars="0" w:firstLine="0"/>
      </w:pPr>
      <w:bookmarkStart w:id="408" w:name="_Toc33123558"/>
      <w:r>
        <w:rPr>
          <w:rFonts w:hint="eastAsia"/>
        </w:rPr>
        <w:lastRenderedPageBreak/>
        <w:t>第三章</w:t>
      </w:r>
      <w:r w:rsidR="00F25AF4">
        <w:t xml:space="preserve"> </w:t>
      </w:r>
      <w:r>
        <w:rPr>
          <w:rFonts w:hint="eastAsia"/>
        </w:rPr>
        <w:t>基于</w:t>
      </w:r>
      <w:r w:rsidR="00F25AF4">
        <w:t>Q</w:t>
      </w:r>
      <w:r>
        <w:rPr>
          <w:rFonts w:hint="eastAsia"/>
        </w:rPr>
        <w:t>-</w:t>
      </w:r>
      <w:r w:rsidR="00F25AF4">
        <w:t>L</w:t>
      </w:r>
      <w:r>
        <w:rPr>
          <w:rFonts w:hint="eastAsia"/>
        </w:rPr>
        <w:t>earning</w:t>
      </w:r>
      <w:r>
        <w:rPr>
          <w:rFonts w:hint="eastAsia"/>
        </w:rPr>
        <w:t>的</w:t>
      </w:r>
      <w:r w:rsidR="00F25AF4">
        <w:t>LTE</w:t>
      </w:r>
      <w:r>
        <w:rPr>
          <w:rFonts w:hint="eastAsia"/>
        </w:rPr>
        <w:t>资源调度算法</w:t>
      </w:r>
      <w:bookmarkEnd w:id="408"/>
    </w:p>
    <w:p w:rsidR="005C4AC7" w:rsidRPr="00BA3769" w:rsidRDefault="005C4AC7" w:rsidP="005C4AC7">
      <w:pPr>
        <w:ind w:firstLineChars="0" w:firstLine="0"/>
      </w:pPr>
      <w:r>
        <w:tab/>
      </w:r>
      <w:r>
        <w:rPr>
          <w:rFonts w:hint="eastAsia"/>
        </w:rPr>
        <w:t>本章聚焦于</w:t>
      </w:r>
      <w:r>
        <w:t>LTE</w:t>
      </w:r>
      <w:r>
        <w:rPr>
          <w:rFonts w:hint="eastAsia"/>
        </w:rPr>
        <w:t>网络中下线链路的资源调度问题，</w:t>
      </w:r>
      <w:ins w:id="409" w:author="18771030236@163.com" w:date="2020-02-21T20:19:00Z">
        <w:r w:rsidR="002A69E6">
          <w:rPr>
            <w:rFonts w:hint="eastAsia"/>
          </w:rPr>
          <w:t>由于经典的调度算法在整个调度过程中只使用一种调度策略</w:t>
        </w:r>
      </w:ins>
      <w:ins w:id="410" w:author="18771030236@163.com" w:date="2020-02-21T20:20:00Z">
        <w:r w:rsidR="002A69E6">
          <w:rPr>
            <w:rFonts w:hint="eastAsia"/>
          </w:rPr>
          <w:t>导致算法不能很好地适应动态变化的网络情况，本章</w:t>
        </w:r>
      </w:ins>
      <w:ins w:id="411" w:author="18771030236@163.com" w:date="2020-02-21T20:24:00Z">
        <w:r w:rsidR="002A69E6">
          <w:rPr>
            <w:rFonts w:hint="eastAsia"/>
          </w:rPr>
          <w:t>基于</w:t>
        </w:r>
      </w:ins>
      <w:ins w:id="412" w:author="18771030236@163.com" w:date="2020-02-21T20:21:00Z">
        <w:r w:rsidR="002A69E6">
          <w:t>Q-Learning</w:t>
        </w:r>
      </w:ins>
      <w:ins w:id="413" w:author="18771030236@163.com" w:date="2020-02-21T20:23:00Z">
        <w:r w:rsidR="002A69E6">
          <w:rPr>
            <w:rFonts w:hint="eastAsia"/>
          </w:rPr>
          <w:t>来决定每个调度间隔选择何种</w:t>
        </w:r>
      </w:ins>
      <w:ins w:id="414" w:author="18771030236@163.com" w:date="2020-02-21T20:24:00Z">
        <w:r w:rsidR="002A69E6">
          <w:rPr>
            <w:rFonts w:hint="eastAsia"/>
          </w:rPr>
          <w:t>调度策略使得网络性能最大化，</w:t>
        </w:r>
      </w:ins>
      <w:del w:id="415" w:author="18771030236@163.com" w:date="2020-02-21T20:24:00Z">
        <w:r w:rsidDel="002A69E6">
          <w:rPr>
            <w:rFonts w:hint="eastAsia"/>
          </w:rPr>
          <w:delText>首先介绍了</w:delText>
        </w:r>
        <w:r w:rsidDel="002A69E6">
          <w:rPr>
            <w:rFonts w:hint="eastAsia"/>
          </w:rPr>
          <w:delText>L</w:delText>
        </w:r>
        <w:r w:rsidDel="002A69E6">
          <w:delText>TE</w:delText>
        </w:r>
        <w:r w:rsidDel="002A69E6">
          <w:rPr>
            <w:rFonts w:hint="eastAsia"/>
          </w:rPr>
          <w:delText>网络架构与关键技术，介绍了无线资源的</w:delText>
        </w:r>
        <w:r w:rsidR="00581926" w:rsidDel="002A69E6">
          <w:rPr>
            <w:rFonts w:hint="eastAsia"/>
          </w:rPr>
          <w:delText>定义</w:delText>
        </w:r>
        <w:r w:rsidDel="002A69E6">
          <w:rPr>
            <w:rFonts w:hint="eastAsia"/>
          </w:rPr>
          <w:delText>与调度过程，然后详细介绍了经典的资源调度算法，最后针对</w:delText>
        </w:r>
        <w:r w:rsidR="00581926" w:rsidDel="002A69E6">
          <w:rPr>
            <w:rFonts w:hint="eastAsia"/>
          </w:rPr>
          <w:delText>全景视频</w:delText>
        </w:r>
        <w:r w:rsidDel="002A69E6">
          <w:rPr>
            <w:rFonts w:hint="eastAsia"/>
          </w:rPr>
          <w:delText>的时延敏感性特征，提出了基于</w:delText>
        </w:r>
        <w:r w:rsidR="00581926" w:rsidDel="002A69E6">
          <w:delText>Q</w:delText>
        </w:r>
        <w:r w:rsidDel="002A69E6">
          <w:delText>-</w:delText>
        </w:r>
        <w:r w:rsidR="00581926" w:rsidDel="002A69E6">
          <w:delText>L</w:delText>
        </w:r>
        <w:r w:rsidDel="002A69E6">
          <w:delText>earning</w:delText>
        </w:r>
        <w:r w:rsidDel="002A69E6">
          <w:rPr>
            <w:rFonts w:hint="eastAsia"/>
          </w:rPr>
          <w:delText>的资源调度算法，</w:delText>
        </w:r>
      </w:del>
      <w:r>
        <w:rPr>
          <w:rFonts w:hint="eastAsia"/>
        </w:rPr>
        <w:t>并通过仿真</w:t>
      </w:r>
      <w:ins w:id="416" w:author="18771030236@163.com" w:date="2020-02-21T20:25:00Z">
        <w:r w:rsidR="002A69E6">
          <w:rPr>
            <w:rFonts w:hint="eastAsia"/>
          </w:rPr>
          <w:t>实验</w:t>
        </w:r>
      </w:ins>
      <w:del w:id="417" w:author="18771030236@163.com" w:date="2020-02-21T20:25:00Z">
        <w:r w:rsidDel="002A69E6">
          <w:rPr>
            <w:rFonts w:hint="eastAsia"/>
          </w:rPr>
          <w:delText>平台</w:delText>
        </w:r>
      </w:del>
      <w:r>
        <w:rPr>
          <w:rFonts w:hint="eastAsia"/>
        </w:rPr>
        <w:t>对比了提出的算法与经典算法的</w:t>
      </w:r>
      <w:ins w:id="418" w:author="18771030236@163.com" w:date="2020-02-21T20:26:00Z">
        <w:r w:rsidR="000C1CB7">
          <w:rPr>
            <w:rFonts w:hint="eastAsia"/>
          </w:rPr>
          <w:t>在系统吞吐量、</w:t>
        </w:r>
      </w:ins>
      <w:ins w:id="419" w:author="18771030236@163.com" w:date="2020-02-21T20:27:00Z">
        <w:r w:rsidR="000C1CB7">
          <w:rPr>
            <w:rFonts w:hint="eastAsia"/>
          </w:rPr>
          <w:t>丢包率和用户公平性方面的</w:t>
        </w:r>
      </w:ins>
      <w:r>
        <w:rPr>
          <w:rFonts w:hint="eastAsia"/>
        </w:rPr>
        <w:t>性能优劣。</w:t>
      </w:r>
    </w:p>
    <w:p w:rsidR="005C4AC7" w:rsidRDefault="005C4AC7" w:rsidP="005C4AC7">
      <w:pPr>
        <w:pStyle w:val="a3"/>
        <w:spacing w:before="163" w:after="163"/>
      </w:pPr>
      <w:bookmarkStart w:id="420" w:name="_Toc33123559"/>
      <w:r>
        <w:rPr>
          <w:rFonts w:hint="eastAsia"/>
        </w:rPr>
        <w:t xml:space="preserve">3.1 </w:t>
      </w:r>
      <w:r>
        <w:t>LTE</w:t>
      </w:r>
      <w:r>
        <w:rPr>
          <w:rFonts w:hint="eastAsia"/>
        </w:rPr>
        <w:t>架构与资源调度</w:t>
      </w:r>
      <w:bookmarkEnd w:id="420"/>
    </w:p>
    <w:p w:rsidR="005C4AC7" w:rsidRPr="0057289B" w:rsidRDefault="005C4AC7" w:rsidP="005C4AC7">
      <w:pPr>
        <w:ind w:firstLine="480"/>
      </w:pPr>
      <w:r>
        <w:rPr>
          <w:rFonts w:hint="eastAsia"/>
        </w:rPr>
        <w:t>本节主要介绍了</w:t>
      </w:r>
      <w:r>
        <w:rPr>
          <w:rFonts w:hint="eastAsia"/>
        </w:rPr>
        <w:t>L</w:t>
      </w:r>
      <w:r>
        <w:t>TE</w:t>
      </w:r>
      <w:r>
        <w:rPr>
          <w:rFonts w:hint="eastAsia"/>
        </w:rPr>
        <w:t>网络架构</w:t>
      </w:r>
      <w:ins w:id="421" w:author="18771030236@163.com" w:date="2020-02-21T20:27:00Z">
        <w:r w:rsidR="000C1CB7">
          <w:rPr>
            <w:rFonts w:hint="eastAsia"/>
          </w:rPr>
          <w:t>、</w:t>
        </w:r>
      </w:ins>
      <w:del w:id="422" w:author="18771030236@163.com" w:date="2020-02-21T20:27:00Z">
        <w:r w:rsidDel="000C1CB7">
          <w:rPr>
            <w:rFonts w:hint="eastAsia"/>
          </w:rPr>
          <w:delText>与</w:delText>
        </w:r>
      </w:del>
      <w:r>
        <w:rPr>
          <w:rFonts w:hint="eastAsia"/>
        </w:rPr>
        <w:t>协议架构</w:t>
      </w:r>
      <w:ins w:id="423" w:author="18771030236@163.com" w:date="2020-02-21T20:27:00Z">
        <w:r w:rsidR="000C1CB7">
          <w:rPr>
            <w:rFonts w:hint="eastAsia"/>
          </w:rPr>
          <w:t>和关键技术</w:t>
        </w:r>
      </w:ins>
      <w:r>
        <w:rPr>
          <w:rFonts w:hint="eastAsia"/>
        </w:rPr>
        <w:t>，</w:t>
      </w:r>
      <w:del w:id="424" w:author="18771030236@163.com" w:date="2020-02-21T20:28:00Z">
        <w:r w:rsidDel="000C1CB7">
          <w:rPr>
            <w:rFonts w:hint="eastAsia"/>
          </w:rPr>
          <w:delText>详细阐述了</w:delText>
        </w:r>
        <w:r w:rsidDel="000C1CB7">
          <w:rPr>
            <w:rFonts w:hint="eastAsia"/>
          </w:rPr>
          <w:delText>L</w:delText>
        </w:r>
        <w:r w:rsidDel="000C1CB7">
          <w:delText>TE</w:delText>
        </w:r>
        <w:r w:rsidDel="000C1CB7">
          <w:rPr>
            <w:rFonts w:hint="eastAsia"/>
          </w:rPr>
          <w:delText>网络中的</w:delText>
        </w:r>
        <w:r w:rsidR="00581926" w:rsidDel="000C1CB7">
          <w:rPr>
            <w:rFonts w:hint="eastAsia"/>
          </w:rPr>
          <w:delText>关键</w:delText>
        </w:r>
        <w:r w:rsidDel="000C1CB7">
          <w:rPr>
            <w:rFonts w:hint="eastAsia"/>
          </w:rPr>
          <w:delText>技术，</w:delText>
        </w:r>
      </w:del>
      <w:r>
        <w:rPr>
          <w:rFonts w:hint="eastAsia"/>
        </w:rPr>
        <w:t>然后介绍了无线资源的帧结构与资源块概念，最后介绍了资源调度过程。</w:t>
      </w:r>
    </w:p>
    <w:p w:rsidR="005C4AC7" w:rsidRDefault="005C4AC7" w:rsidP="00581926">
      <w:pPr>
        <w:pStyle w:val="aa"/>
        <w:spacing w:before="163" w:after="163"/>
      </w:pPr>
      <w:bookmarkStart w:id="425" w:name="_Toc33123560"/>
      <w:r>
        <w:rPr>
          <w:rFonts w:hint="eastAsia"/>
        </w:rPr>
        <w:t>3</w:t>
      </w:r>
      <w:r>
        <w:t>.1.1 LTE</w:t>
      </w:r>
      <w:r>
        <w:rPr>
          <w:rFonts w:hint="eastAsia"/>
        </w:rPr>
        <w:t>网络架构与协议架构</w:t>
      </w:r>
      <w:bookmarkEnd w:id="425"/>
    </w:p>
    <w:p w:rsidR="00B95B8E" w:rsidRPr="004E3734" w:rsidDel="003A0F42" w:rsidRDefault="00B95B8E" w:rsidP="003A0F42">
      <w:pPr>
        <w:ind w:firstLine="480"/>
        <w:rPr>
          <w:del w:id="426" w:author="18771030236@163.com" w:date="2020-02-21T20:51:00Z"/>
        </w:rPr>
      </w:pPr>
      <w:r w:rsidRPr="004E3734">
        <w:t>LTE</w:t>
      </w:r>
      <w:del w:id="427" w:author="18771030236@163.com" w:date="2020-02-21T20:30:00Z">
        <w:r w:rsidRPr="004E3734" w:rsidDel="000C1CB7">
          <w:rPr>
            <w:rFonts w:hint="eastAsia"/>
          </w:rPr>
          <w:delText>（</w:delText>
        </w:r>
        <w:r w:rsidRPr="004E3734" w:rsidDel="000C1CB7">
          <w:delText xml:space="preserve">Long Term Evolution, </w:delText>
        </w:r>
        <w:r w:rsidRPr="004E3734" w:rsidDel="000C1CB7">
          <w:rPr>
            <w:rFonts w:hint="eastAsia"/>
          </w:rPr>
          <w:delText>长期演进）</w:delText>
        </w:r>
      </w:del>
      <w:r w:rsidRPr="004E3734">
        <w:rPr>
          <w:rFonts w:hint="eastAsia"/>
        </w:rPr>
        <w:t>是</w:t>
      </w:r>
      <w:r w:rsidRPr="004E3734">
        <w:rPr>
          <w:rFonts w:hint="eastAsia"/>
        </w:rPr>
        <w:t>3</w:t>
      </w:r>
      <w:r w:rsidRPr="004E3734">
        <w:t>G</w:t>
      </w:r>
      <w:r w:rsidRPr="004E3734">
        <w:rPr>
          <w:rFonts w:hint="eastAsia"/>
        </w:rPr>
        <w:t>技术的演进版本，</w:t>
      </w:r>
      <w:del w:id="428" w:author="18771030236@163.com" w:date="2020-02-21T20:44:00Z">
        <w:r w:rsidRPr="004E3734" w:rsidDel="00AB310A">
          <w:rPr>
            <w:rFonts w:hint="eastAsia"/>
          </w:rPr>
          <w:delText>严格来说，</w:delText>
        </w:r>
        <w:r w:rsidRPr="004E3734" w:rsidDel="00AB310A">
          <w:rPr>
            <w:rFonts w:hint="eastAsia"/>
          </w:rPr>
          <w:delText>L</w:delText>
        </w:r>
        <w:r w:rsidRPr="004E3734" w:rsidDel="00AB310A">
          <w:delText>TE</w:delText>
        </w:r>
        <w:r w:rsidRPr="004E3734" w:rsidDel="00AB310A">
          <w:rPr>
            <w:rFonts w:hint="eastAsia"/>
          </w:rPr>
          <w:delText>并不是</w:delText>
        </w:r>
        <w:r w:rsidRPr="004E3734" w:rsidDel="00AB310A">
          <w:rPr>
            <w:rFonts w:hint="eastAsia"/>
          </w:rPr>
          <w:delText>4</w:delText>
        </w:r>
        <w:r w:rsidRPr="004E3734" w:rsidDel="00AB310A">
          <w:delText>G</w:delText>
        </w:r>
        <w:r w:rsidRPr="004E3734" w:rsidDel="00AB310A">
          <w:rPr>
            <w:rFonts w:hint="eastAsia"/>
          </w:rPr>
          <w:delText>网络，而只是</w:delText>
        </w:r>
        <w:r w:rsidRPr="004E3734" w:rsidDel="00AB310A">
          <w:rPr>
            <w:rFonts w:hint="eastAsia"/>
          </w:rPr>
          <w:delText>3</w:delText>
        </w:r>
        <w:r w:rsidRPr="004E3734" w:rsidDel="00AB310A">
          <w:delText>G</w:delText>
        </w:r>
        <w:r w:rsidRPr="004E3734" w:rsidDel="00AB310A">
          <w:rPr>
            <w:rFonts w:hint="eastAsia"/>
          </w:rPr>
          <w:delText>到</w:delText>
        </w:r>
        <w:r w:rsidRPr="004E3734" w:rsidDel="00AB310A">
          <w:rPr>
            <w:rFonts w:hint="eastAsia"/>
          </w:rPr>
          <w:delText>4</w:delText>
        </w:r>
        <w:r w:rsidRPr="004E3734" w:rsidDel="00AB310A">
          <w:delText>G</w:delText>
        </w:r>
        <w:r w:rsidRPr="004E3734" w:rsidDel="00AB310A">
          <w:rPr>
            <w:rFonts w:hint="eastAsia"/>
          </w:rPr>
          <w:delText>技术之间的平稳过渡。</w:delText>
        </w:r>
      </w:del>
      <w:r w:rsidRPr="004E3734">
        <w:rPr>
          <w:rFonts w:hint="eastAsia"/>
        </w:rPr>
        <w:t>相较于</w:t>
      </w:r>
      <w:r w:rsidRPr="004E3734">
        <w:rPr>
          <w:rFonts w:hint="eastAsia"/>
        </w:rPr>
        <w:t>3</w:t>
      </w:r>
      <w:r w:rsidRPr="004E3734">
        <w:t>G</w:t>
      </w:r>
      <w:r w:rsidRPr="004E3734">
        <w:rPr>
          <w:rFonts w:hint="eastAsia"/>
        </w:rPr>
        <w:t>网络</w:t>
      </w:r>
      <w:ins w:id="429" w:author="18771030236@163.com" w:date="2020-02-21T20:47:00Z">
        <w:r w:rsidR="003A0F42">
          <w:rPr>
            <w:rFonts w:hint="eastAsia"/>
          </w:rPr>
          <w:t>L</w:t>
        </w:r>
        <w:r w:rsidR="003A0F42">
          <w:t>TE</w:t>
        </w:r>
        <w:r w:rsidR="003A0F42">
          <w:rPr>
            <w:rFonts w:hint="eastAsia"/>
          </w:rPr>
          <w:t>主要</w:t>
        </w:r>
      </w:ins>
      <w:ins w:id="430" w:author="18771030236@163.com" w:date="2020-02-21T20:48:00Z">
        <w:r w:rsidR="003A0F42">
          <w:rPr>
            <w:rFonts w:hint="eastAsia"/>
          </w:rPr>
          <w:t>为了</w:t>
        </w:r>
      </w:ins>
      <w:ins w:id="431" w:author="18771030236@163.com" w:date="2020-02-21T20:49:00Z">
        <w:r w:rsidR="003A0F42">
          <w:rPr>
            <w:rFonts w:hint="eastAsia"/>
          </w:rPr>
          <w:t>实现提高链路的峰值速率、</w:t>
        </w:r>
      </w:ins>
      <w:ins w:id="432" w:author="18771030236@163.com" w:date="2020-02-21T20:50:00Z">
        <w:r w:rsidR="003A0F42">
          <w:rPr>
            <w:rFonts w:hint="eastAsia"/>
          </w:rPr>
          <w:t>减小系统时延和尽量满足小区中所有用户的</w:t>
        </w:r>
        <w:r w:rsidR="003A0F42">
          <w:rPr>
            <w:rFonts w:hint="eastAsia"/>
          </w:rPr>
          <w:t>Q</w:t>
        </w:r>
        <w:r w:rsidR="003A0F42">
          <w:t>oS</w:t>
        </w:r>
        <w:r w:rsidR="003A0F42">
          <w:rPr>
            <w:rFonts w:hint="eastAsia"/>
          </w:rPr>
          <w:t>需求等几个目标</w:t>
        </w:r>
        <w:r w:rsidR="003A0F42">
          <w:rPr>
            <w:rFonts w:hint="eastAsia"/>
          </w:rPr>
          <w:t>[</w:t>
        </w:r>
        <w:r w:rsidR="003A0F42">
          <w:t>57]</w:t>
        </w:r>
        <w:r w:rsidR="003A0F42">
          <w:rPr>
            <w:rFonts w:hint="eastAsia"/>
          </w:rPr>
          <w:t>。</w:t>
        </w:r>
      </w:ins>
      <w:del w:id="433" w:author="18771030236@163.com" w:date="2020-02-21T20:51:00Z">
        <w:r w:rsidRPr="004E3734" w:rsidDel="003A0F42">
          <w:rPr>
            <w:rFonts w:hint="eastAsia"/>
          </w:rPr>
          <w:delText>，</w:delText>
        </w:r>
        <w:r w:rsidRPr="004E3734" w:rsidDel="003A0F42">
          <w:delText>LTE</w:delText>
        </w:r>
        <w:r w:rsidRPr="004E3734" w:rsidDel="003A0F42">
          <w:rPr>
            <w:rFonts w:hint="eastAsia"/>
          </w:rPr>
          <w:delText>主要是为了实现如下几个目标</w:delText>
        </w:r>
        <w:r w:rsidRPr="004E3734" w:rsidDel="003A0F42">
          <w:delText>[57]</w:delText>
        </w:r>
        <w:r w:rsidRPr="004E3734" w:rsidDel="003A0F42">
          <w:rPr>
            <w:rFonts w:hint="eastAsia"/>
          </w:rPr>
          <w:delText>：</w:delText>
        </w:r>
      </w:del>
    </w:p>
    <w:p w:rsidR="005C4AC7" w:rsidDel="003A0F42" w:rsidRDefault="00B95B8E" w:rsidP="00292EC4">
      <w:pPr>
        <w:ind w:firstLine="480"/>
        <w:rPr>
          <w:del w:id="434" w:author="18771030236@163.com" w:date="2020-02-21T20:51:00Z"/>
        </w:rPr>
      </w:pPr>
      <w:del w:id="435" w:author="18771030236@163.com" w:date="2020-02-21T20:51:00Z">
        <w:r w:rsidRPr="004E3734" w:rsidDel="003A0F42">
          <w:rPr>
            <w:rFonts w:hint="eastAsia"/>
          </w:rPr>
          <w:delText xml:space="preserve">(1) </w:delText>
        </w:r>
        <w:r w:rsidRPr="004E3734" w:rsidDel="003A0F42">
          <w:rPr>
            <w:rFonts w:hint="eastAsia"/>
          </w:rPr>
          <w:delText>提高数据的传输速率，在</w:delText>
        </w:r>
        <w:r w:rsidRPr="004E3734" w:rsidDel="003A0F42">
          <w:rPr>
            <w:rFonts w:hint="eastAsia"/>
          </w:rPr>
          <w:delText>2</w:delText>
        </w:r>
        <w:r w:rsidRPr="004E3734" w:rsidDel="003A0F42">
          <w:delText>0MHz</w:delText>
        </w:r>
        <w:r w:rsidRPr="004E3734" w:rsidDel="003A0F42">
          <w:rPr>
            <w:rFonts w:hint="eastAsia"/>
          </w:rPr>
          <w:delText>系统带宽情况下，将下行链路的峰值速率提高到每秒</w:delText>
        </w:r>
        <w:r w:rsidRPr="004E3734" w:rsidDel="003A0F42">
          <w:delText>100M</w:delText>
        </w:r>
        <w:r w:rsidRPr="004E3734" w:rsidDel="003A0F42">
          <w:rPr>
            <w:rFonts w:hint="eastAsia"/>
          </w:rPr>
          <w:delText>，上行链路提高到每秒</w:delText>
        </w:r>
        <w:r w:rsidRPr="004E3734" w:rsidDel="003A0F42">
          <w:delText>50 M</w:delText>
        </w:r>
        <w:r w:rsidRPr="004E3734" w:rsidDel="003A0F42">
          <w:rPr>
            <w:rFonts w:hint="eastAsia"/>
          </w:rPr>
          <w:delText>；</w:delText>
        </w:r>
        <w:r w:rsidR="005C4AC7" w:rsidDel="003A0F42">
          <w:rPr>
            <w:rFonts w:hint="eastAsia"/>
          </w:rPr>
          <w:delText>(</w:delText>
        </w:r>
        <w:r w:rsidR="005C4AC7" w:rsidDel="003A0F42">
          <w:delText xml:space="preserve">2) </w:delText>
        </w:r>
        <w:r w:rsidR="005C4AC7" w:rsidDel="003A0F42">
          <w:rPr>
            <w:rFonts w:hint="eastAsia"/>
          </w:rPr>
          <w:delText>在现有小区规模范围基本不变动的基础上，提高小区边缘的比特速率；</w:delText>
        </w:r>
      </w:del>
    </w:p>
    <w:p w:rsidR="005C4AC7" w:rsidDel="003A0F42" w:rsidRDefault="005C4AC7" w:rsidP="003A0F42">
      <w:pPr>
        <w:ind w:firstLine="480"/>
        <w:rPr>
          <w:del w:id="436" w:author="18771030236@163.com" w:date="2020-02-21T20:51:00Z"/>
        </w:rPr>
        <w:pPrChange w:id="437" w:author="18771030236@163.com" w:date="2020-02-21T20:51:00Z">
          <w:pPr>
            <w:ind w:firstLine="480"/>
          </w:pPr>
        </w:pPrChange>
      </w:pPr>
      <w:del w:id="438" w:author="18771030236@163.com" w:date="2020-02-21T20:51:00Z">
        <w:r w:rsidDel="003A0F42">
          <w:delText xml:space="preserve">(3) </w:delText>
        </w:r>
        <w:r w:rsidDel="003A0F42">
          <w:rPr>
            <w:rFonts w:hint="eastAsia"/>
          </w:rPr>
          <w:delText>减小系统时延，保证用户单程传输时延小于</w:delText>
        </w:r>
        <w:r w:rsidDel="003A0F42">
          <w:rPr>
            <w:rFonts w:hint="eastAsia"/>
          </w:rPr>
          <w:delText>5</w:delText>
        </w:r>
        <w:r w:rsidDel="003A0F42">
          <w:delText>ms</w:delText>
        </w:r>
        <w:r w:rsidDel="003A0F42">
          <w:rPr>
            <w:rFonts w:hint="eastAsia"/>
          </w:rPr>
          <w:delText>；</w:delText>
        </w:r>
      </w:del>
    </w:p>
    <w:p w:rsidR="005C4AC7" w:rsidRDefault="005C4AC7" w:rsidP="003A0F42">
      <w:pPr>
        <w:ind w:firstLine="480"/>
        <w:pPrChange w:id="439" w:author="18771030236@163.com" w:date="2020-02-21T20:51:00Z">
          <w:pPr>
            <w:ind w:firstLine="480"/>
          </w:pPr>
        </w:pPrChange>
      </w:pPr>
      <w:del w:id="440" w:author="18771030236@163.com" w:date="2020-02-21T20:51:00Z">
        <w:r w:rsidDel="003A0F42">
          <w:rPr>
            <w:rFonts w:hint="eastAsia"/>
          </w:rPr>
          <w:delText>(</w:delText>
        </w:r>
        <w:r w:rsidDel="003A0F42">
          <w:delText xml:space="preserve">4) </w:delText>
        </w:r>
        <w:r w:rsidDel="003A0F42">
          <w:rPr>
            <w:rFonts w:hint="eastAsia"/>
          </w:rPr>
          <w:delText>确保</w:delText>
        </w:r>
        <w:r w:rsidDel="003A0F42">
          <w:delText>QoS</w:delText>
        </w:r>
        <w:r w:rsidDel="003A0F42">
          <w:rPr>
            <w:rFonts w:hint="eastAsia"/>
          </w:rPr>
          <w:delText>要求，当小区范围在</w:delText>
        </w:r>
        <w:r w:rsidDel="003A0F42">
          <w:delText>5km</w:delText>
        </w:r>
        <w:r w:rsidDel="003A0F42">
          <w:rPr>
            <w:rFonts w:hint="eastAsia"/>
          </w:rPr>
          <w:delText>以内时，应当满足所有用户的</w:delText>
        </w:r>
        <w:r w:rsidDel="003A0F42">
          <w:delText>QoS</w:delText>
        </w:r>
        <w:r w:rsidDel="003A0F42">
          <w:rPr>
            <w:rFonts w:hint="eastAsia"/>
          </w:rPr>
          <w:delText>要求。</w:delText>
        </w:r>
      </w:del>
    </w:p>
    <w:p w:rsidR="005C4AC7" w:rsidRDefault="005C4AC7" w:rsidP="005C4AC7">
      <w:pPr>
        <w:ind w:firstLine="480"/>
      </w:pPr>
      <w:r>
        <w:rPr>
          <w:rFonts w:hint="eastAsia"/>
        </w:rPr>
        <w:t>为了实现上述目标，</w:t>
      </w:r>
      <w:r>
        <w:rPr>
          <w:rFonts w:hint="eastAsia"/>
        </w:rPr>
        <w:t>L</w:t>
      </w:r>
      <w:r>
        <w:t>TE</w:t>
      </w:r>
      <w:r>
        <w:rPr>
          <w:rFonts w:hint="eastAsia"/>
        </w:rPr>
        <w:t>网络采用了一种扁平化的架构</w:t>
      </w:r>
      <w:ins w:id="441" w:author="18771030236@163.com" w:date="2020-02-21T20:52:00Z">
        <w:r w:rsidR="003A0F42">
          <w:rPr>
            <w:rFonts w:hint="eastAsia"/>
          </w:rPr>
          <w:t>即只</w:t>
        </w:r>
      </w:ins>
      <w:del w:id="442" w:author="18771030236@163.com" w:date="2020-02-21T20:52:00Z">
        <w:r w:rsidDel="003A0F42">
          <w:rPr>
            <w:rFonts w:hint="eastAsia"/>
          </w:rPr>
          <w:delText>，</w:delText>
        </w:r>
        <w:r w:rsidR="00CD575F" w:rsidDel="003A0F42">
          <w:rPr>
            <w:rFonts w:hint="eastAsia"/>
          </w:rPr>
          <w:delText>系统</w:delText>
        </w:r>
      </w:del>
      <w:r>
        <w:rPr>
          <w:rFonts w:hint="eastAsia"/>
        </w:rPr>
        <w:t>由</w:t>
      </w:r>
      <w:r w:rsidR="00581926">
        <w:rPr>
          <w:rFonts w:hint="eastAsia"/>
        </w:rPr>
        <w:t>E</w:t>
      </w:r>
      <w:r w:rsidR="00581926">
        <w:t>PC</w:t>
      </w:r>
      <w:r>
        <w:rPr>
          <w:rFonts w:hint="eastAsia"/>
        </w:rPr>
        <w:t>（</w:t>
      </w:r>
      <w:r>
        <w:t xml:space="preserve">Evolved Packet Core, </w:t>
      </w:r>
      <w:r w:rsidR="00581926">
        <w:rPr>
          <w:rFonts w:hint="eastAsia"/>
        </w:rPr>
        <w:t>演进核心网</w:t>
      </w:r>
      <w:r>
        <w:rPr>
          <w:rFonts w:hint="eastAsia"/>
        </w:rPr>
        <w:t>）</w:t>
      </w:r>
      <w:r w:rsidR="00CD575F">
        <w:rPr>
          <w:rFonts w:hint="eastAsia"/>
        </w:rPr>
        <w:t>和</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演进通用地面无线接入网</w:t>
      </w:r>
      <w:r>
        <w:rPr>
          <w:rFonts w:hint="eastAsia"/>
        </w:rPr>
        <w:t>）</w:t>
      </w:r>
      <w:ins w:id="443" w:author="18771030236@163.com" w:date="2020-02-21T20:52:00Z">
        <w:r w:rsidR="003A0F42">
          <w:rPr>
            <w:rFonts w:hint="eastAsia"/>
          </w:rPr>
          <w:t>两部分</w:t>
        </w:r>
      </w:ins>
      <w:r w:rsidR="00CD575F">
        <w:rPr>
          <w:rFonts w:hint="eastAsia"/>
        </w:rPr>
        <w:t>组成，如图</w:t>
      </w:r>
      <w:r w:rsidR="00CD575F">
        <w:rPr>
          <w:rFonts w:hint="eastAsia"/>
        </w:rPr>
        <w:t>3-1</w:t>
      </w:r>
      <w:r w:rsidR="00CD575F">
        <w:rPr>
          <w:rFonts w:hint="eastAsia"/>
        </w:rPr>
        <w:t>所示</w:t>
      </w:r>
      <w:r>
        <w:rPr>
          <w:rFonts w:hint="eastAsia"/>
        </w:rPr>
        <w:t>。这种架构一方面可以降低基础设备的数量，另一方面也可以降低系统的传输时延。</w:t>
      </w:r>
    </w:p>
    <w:p w:rsidR="005C4AC7" w:rsidRDefault="00FD352F" w:rsidP="005126F6">
      <w:pPr>
        <w:ind w:firstLineChars="0" w:firstLine="0"/>
        <w:jc w:val="center"/>
      </w:pPr>
      <w:r>
        <w:rPr>
          <w:noProof/>
        </w:rPr>
        <w:object w:dxaOrig="9841" w:dyaOrig="5181">
          <v:shape id="_x0000_i1034" type="#_x0000_t75" alt="" style="width:274.25pt;height:2in;mso-width-percent:0;mso-height-percent:0;mso-width-percent:0;mso-height-percent:0" o:ole="">
            <v:imagedata r:id="rId51" o:title=""/>
          </v:shape>
          <o:OLEObject Type="Embed" ProgID="Visio.Drawing.15" ShapeID="_x0000_i1034" DrawAspect="Content" ObjectID="_1643843061" r:id="rId52"/>
        </w:object>
      </w:r>
    </w:p>
    <w:p w:rsidR="005C4AC7" w:rsidRDefault="005126F6" w:rsidP="000C3871">
      <w:pPr>
        <w:pStyle w:val="af6"/>
      </w:pPr>
      <w:r w:rsidRPr="005126F6">
        <w:rPr>
          <w:rFonts w:hint="eastAsia"/>
        </w:rPr>
        <w:t>图</w:t>
      </w:r>
      <w:r w:rsidRPr="005126F6">
        <w:rPr>
          <w:rFonts w:hint="eastAsia"/>
        </w:rPr>
        <w:t>3-1</w:t>
      </w:r>
      <w:r w:rsidRPr="005126F6">
        <w:t xml:space="preserve"> LTE</w:t>
      </w:r>
      <w:r w:rsidR="005C4AC7" w:rsidRPr="005126F6">
        <w:rPr>
          <w:rFonts w:hint="eastAsia"/>
        </w:rPr>
        <w:t>网络架构图</w:t>
      </w:r>
    </w:p>
    <w:p w:rsidR="003A0F42" w:rsidRDefault="003A0F42" w:rsidP="00DF5557">
      <w:pPr>
        <w:ind w:firstLine="480"/>
        <w:rPr>
          <w:ins w:id="444" w:author="18771030236@163.com" w:date="2020-02-21T20:56:00Z"/>
        </w:rPr>
      </w:pPr>
    </w:p>
    <w:p w:rsidR="00DF5557" w:rsidRDefault="00CD575F" w:rsidP="00DF5557">
      <w:pPr>
        <w:ind w:firstLine="480"/>
      </w:pPr>
      <w:r>
        <w:rPr>
          <w:rFonts w:hint="eastAsia"/>
        </w:rPr>
        <w:t>其中，</w:t>
      </w:r>
      <w:r w:rsidR="00DF5557">
        <w:rPr>
          <w:rFonts w:hint="eastAsia"/>
        </w:rPr>
        <w:t>EPC</w:t>
      </w:r>
      <w:ins w:id="445" w:author="18771030236@163.com" w:date="2020-02-22T00:01:00Z">
        <w:r w:rsidR="005362D8">
          <w:rPr>
            <w:rFonts w:hint="eastAsia"/>
          </w:rPr>
          <w:t>中三个</w:t>
        </w:r>
      </w:ins>
      <w:ins w:id="446" w:author="18771030236@163.com" w:date="2020-02-22T00:03:00Z">
        <w:r w:rsidR="005362D8">
          <w:rPr>
            <w:rFonts w:hint="eastAsia"/>
          </w:rPr>
          <w:t>网络节点的</w:t>
        </w:r>
      </w:ins>
      <w:del w:id="447" w:author="18771030236@163.com" w:date="2020-02-22T00:01:00Z">
        <w:r w:rsidR="00DF5557" w:rsidDel="005362D8">
          <w:rPr>
            <w:rFonts w:hint="eastAsia"/>
          </w:rPr>
          <w:delText>组成及</w:delText>
        </w:r>
      </w:del>
      <w:r w:rsidR="00DF5557">
        <w:rPr>
          <w:rFonts w:hint="eastAsia"/>
        </w:rPr>
        <w:t>功能如下：</w:t>
      </w:r>
    </w:p>
    <w:p w:rsidR="00DF5557" w:rsidRDefault="00CD575F" w:rsidP="00DF5557">
      <w:pPr>
        <w:ind w:firstLine="480"/>
      </w:pPr>
      <w:r>
        <w:rPr>
          <w:rFonts w:hint="eastAsia"/>
        </w:rPr>
        <w:t>（</w:t>
      </w:r>
      <w:r>
        <w:rPr>
          <w:rFonts w:hint="eastAsia"/>
        </w:rPr>
        <w:t>1</w:t>
      </w:r>
      <w:r>
        <w:rPr>
          <w:rFonts w:hint="eastAsia"/>
        </w:rPr>
        <w:t>）</w:t>
      </w:r>
      <w:r w:rsidR="00DF5557">
        <w:rPr>
          <w:rFonts w:hint="eastAsia"/>
        </w:rPr>
        <w:t>PGW</w:t>
      </w:r>
      <w:r w:rsidR="00DF5557">
        <w:rPr>
          <w:rFonts w:hint="eastAsia"/>
        </w:rPr>
        <w:t>（</w:t>
      </w:r>
      <w:r w:rsidR="00DF5557">
        <w:rPr>
          <w:rFonts w:hint="eastAsia"/>
        </w:rPr>
        <w:t xml:space="preserve">Packet Data Network Gateway, </w:t>
      </w:r>
      <w:r w:rsidR="00DF5557">
        <w:rPr>
          <w:rFonts w:hint="eastAsia"/>
        </w:rPr>
        <w:t>分组数据网关）</w:t>
      </w:r>
      <w:del w:id="448" w:author="18771030236@163.com" w:date="2020-02-22T00:03:00Z">
        <w:r w:rsidR="005268F4" w:rsidDel="005362D8">
          <w:rPr>
            <w:rFonts w:hint="eastAsia"/>
          </w:rPr>
          <w:delText>：</w:delText>
        </w:r>
        <w:r w:rsidR="00AF725C" w:rsidDel="005362D8">
          <w:rPr>
            <w:rFonts w:hint="eastAsia"/>
          </w:rPr>
          <w:delText>P</w:delText>
        </w:r>
        <w:r w:rsidR="00AF725C" w:rsidDel="005362D8">
          <w:delText>GW</w:delText>
        </w:r>
      </w:del>
      <w:r w:rsidR="00DF5557">
        <w:rPr>
          <w:rFonts w:hint="eastAsia"/>
        </w:rPr>
        <w:t>主要是</w:t>
      </w:r>
      <w:r w:rsidR="00AF725C">
        <w:rPr>
          <w:rFonts w:hint="eastAsia"/>
        </w:rPr>
        <w:t>给</w:t>
      </w:r>
      <w:r w:rsidR="00AF725C">
        <w:rPr>
          <w:rFonts w:hint="eastAsia"/>
        </w:rPr>
        <w:t>L</w:t>
      </w:r>
      <w:r w:rsidR="00AF725C">
        <w:t>TE</w:t>
      </w:r>
      <w:ins w:id="449" w:author="18771030236@163.com" w:date="2020-02-21T21:14:00Z">
        <w:r w:rsidR="007E491B">
          <w:rPr>
            <w:rFonts w:hint="eastAsia"/>
          </w:rPr>
          <w:t>系统</w:t>
        </w:r>
      </w:ins>
      <w:del w:id="450" w:author="18771030236@163.com" w:date="2020-02-21T21:14:00Z">
        <w:r w:rsidR="00AF725C" w:rsidDel="007E491B">
          <w:rPr>
            <w:rFonts w:hint="eastAsia"/>
          </w:rPr>
          <w:delText>网络</w:delText>
        </w:r>
      </w:del>
      <w:r w:rsidR="00AF725C">
        <w:rPr>
          <w:rFonts w:hint="eastAsia"/>
        </w:rPr>
        <w:t>和其他</w:t>
      </w:r>
      <w:ins w:id="451" w:author="18771030236@163.com" w:date="2020-02-21T21:14:00Z">
        <w:r w:rsidR="007E491B">
          <w:rPr>
            <w:rFonts w:hint="eastAsia"/>
          </w:rPr>
          <w:t>非</w:t>
        </w:r>
        <w:r w:rsidR="007E491B">
          <w:rPr>
            <w:rFonts w:hint="eastAsia"/>
          </w:rPr>
          <w:t>3</w:t>
        </w:r>
        <w:r w:rsidR="007E491B">
          <w:t>GPP</w:t>
        </w:r>
        <w:r w:rsidR="007E491B">
          <w:rPr>
            <w:rFonts w:hint="eastAsia"/>
          </w:rPr>
          <w:t>技术</w:t>
        </w:r>
      </w:ins>
      <w:del w:id="452" w:author="18771030236@163.com" w:date="2020-02-21T21:14:00Z">
        <w:r w:rsidR="00AF725C" w:rsidDel="007E491B">
          <w:rPr>
            <w:rFonts w:hint="eastAsia"/>
          </w:rPr>
          <w:delText>网络</w:delText>
        </w:r>
      </w:del>
      <w:r w:rsidR="00AF725C">
        <w:rPr>
          <w:rFonts w:hint="eastAsia"/>
        </w:rPr>
        <w:t>提供</w:t>
      </w:r>
      <w:ins w:id="453" w:author="18771030236@163.com" w:date="2020-02-21T21:14:00Z">
        <w:r w:rsidR="007E491B">
          <w:rPr>
            <w:rFonts w:hint="eastAsia"/>
          </w:rPr>
          <w:t>交互</w:t>
        </w:r>
      </w:ins>
      <w:r w:rsidR="00AF725C">
        <w:rPr>
          <w:rFonts w:hint="eastAsia"/>
        </w:rPr>
        <w:t>连接支持；</w:t>
      </w:r>
    </w:p>
    <w:p w:rsidR="00DF5557" w:rsidRDefault="00CD575F" w:rsidP="00DF5557">
      <w:pPr>
        <w:ind w:firstLine="480"/>
      </w:pPr>
      <w:r>
        <w:rPr>
          <w:rFonts w:hint="eastAsia"/>
        </w:rPr>
        <w:t>（</w:t>
      </w:r>
      <w:r>
        <w:rPr>
          <w:rFonts w:hint="eastAsia"/>
        </w:rPr>
        <w:t>2</w:t>
      </w:r>
      <w:r>
        <w:rPr>
          <w:rFonts w:hint="eastAsia"/>
        </w:rPr>
        <w:t>）</w:t>
      </w:r>
      <w:r w:rsidR="00DF5557">
        <w:rPr>
          <w:rFonts w:hint="eastAsia"/>
        </w:rPr>
        <w:t>SGW</w:t>
      </w:r>
      <w:r w:rsidR="00DF5557">
        <w:rPr>
          <w:rFonts w:hint="eastAsia"/>
        </w:rPr>
        <w:t>（</w:t>
      </w:r>
      <w:r w:rsidR="00DF5557">
        <w:rPr>
          <w:rFonts w:hint="eastAsia"/>
        </w:rPr>
        <w:t xml:space="preserve">Serving Gateway, </w:t>
      </w:r>
      <w:r w:rsidR="00DF5557">
        <w:rPr>
          <w:rFonts w:hint="eastAsia"/>
        </w:rPr>
        <w:t>服务网关）</w:t>
      </w:r>
      <w:del w:id="454" w:author="18771030236@163.com" w:date="2020-02-22T00:03:00Z">
        <w:r w:rsidR="005268F4" w:rsidDel="005362D8">
          <w:rPr>
            <w:rFonts w:hint="eastAsia"/>
          </w:rPr>
          <w:delText>：</w:delText>
        </w:r>
        <w:r w:rsidR="00AF725C" w:rsidDel="005362D8">
          <w:rPr>
            <w:rFonts w:hint="eastAsia"/>
          </w:rPr>
          <w:delText>S</w:delText>
        </w:r>
        <w:r w:rsidR="00AF725C" w:rsidDel="005362D8">
          <w:delText>GW</w:delText>
        </w:r>
      </w:del>
      <w:r w:rsidR="00DF5557">
        <w:rPr>
          <w:rFonts w:hint="eastAsia"/>
        </w:rPr>
        <w:t>主要</w:t>
      </w:r>
      <w:del w:id="455" w:author="18771030236@163.com" w:date="2020-02-21T21:16:00Z">
        <w:r w:rsidR="00DF5557" w:rsidDel="007E491B">
          <w:rPr>
            <w:rFonts w:hint="eastAsia"/>
          </w:rPr>
          <w:delText>负责用户面功能，</w:delText>
        </w:r>
      </w:del>
      <w:r w:rsidR="00AF725C">
        <w:rPr>
          <w:rFonts w:hint="eastAsia"/>
        </w:rPr>
        <w:t>给用户数据</w:t>
      </w:r>
      <w:ins w:id="456" w:author="18771030236@163.com" w:date="2020-02-21T21:16:00Z">
        <w:r w:rsidR="007E491B">
          <w:rPr>
            <w:rFonts w:hint="eastAsia"/>
          </w:rPr>
          <w:t>包</w:t>
        </w:r>
      </w:ins>
      <w:r w:rsidR="00AF725C">
        <w:rPr>
          <w:rFonts w:hint="eastAsia"/>
        </w:rPr>
        <w:t>提供路由和传输支持</w:t>
      </w:r>
      <w:ins w:id="457" w:author="18771030236@163.com" w:date="2020-02-21T21:19:00Z">
        <w:r w:rsidR="007E491B">
          <w:rPr>
            <w:rFonts w:hint="eastAsia"/>
          </w:rPr>
          <w:t>并</w:t>
        </w:r>
      </w:ins>
      <w:ins w:id="458" w:author="18771030236@163.com" w:date="2020-02-21T21:20:00Z">
        <w:r w:rsidR="007E491B">
          <w:rPr>
            <w:rFonts w:hint="eastAsia"/>
          </w:rPr>
          <w:t>保证</w:t>
        </w:r>
        <w:r w:rsidR="007E491B">
          <w:t>QoS</w:t>
        </w:r>
        <w:r w:rsidR="007241F0">
          <w:rPr>
            <w:rFonts w:hint="eastAsia"/>
          </w:rPr>
          <w:t>需求</w:t>
        </w:r>
      </w:ins>
      <w:r w:rsidR="00DF5557">
        <w:rPr>
          <w:rFonts w:hint="eastAsia"/>
        </w:rPr>
        <w:t>；</w:t>
      </w:r>
    </w:p>
    <w:p w:rsidR="00DF5557" w:rsidRDefault="00CD575F" w:rsidP="00DF5557">
      <w:pPr>
        <w:ind w:firstLine="480"/>
      </w:pPr>
      <w:r>
        <w:rPr>
          <w:rFonts w:hint="eastAsia"/>
        </w:rPr>
        <w:t>（</w:t>
      </w:r>
      <w:r>
        <w:rPr>
          <w:rFonts w:hint="eastAsia"/>
        </w:rPr>
        <w:t>3</w:t>
      </w:r>
      <w:r>
        <w:rPr>
          <w:rFonts w:hint="eastAsia"/>
        </w:rPr>
        <w:t>）</w:t>
      </w:r>
      <w:r w:rsidR="00DF5557">
        <w:rPr>
          <w:rFonts w:hint="eastAsia"/>
        </w:rPr>
        <w:t>MME</w:t>
      </w:r>
      <w:r w:rsidR="00DF5557">
        <w:rPr>
          <w:rFonts w:hint="eastAsia"/>
        </w:rPr>
        <w:t>（</w:t>
      </w:r>
      <w:r w:rsidR="00DF5557">
        <w:rPr>
          <w:rFonts w:hint="eastAsia"/>
        </w:rPr>
        <w:t xml:space="preserve">Mobility Management Entity, </w:t>
      </w:r>
      <w:r w:rsidR="00DF5557">
        <w:rPr>
          <w:rFonts w:hint="eastAsia"/>
        </w:rPr>
        <w:t>移动管理实体）</w:t>
      </w:r>
      <w:del w:id="459" w:author="18771030236@163.com" w:date="2020-02-22T00:03:00Z">
        <w:r w:rsidR="005268F4" w:rsidDel="005362D8">
          <w:rPr>
            <w:rFonts w:hint="eastAsia"/>
          </w:rPr>
          <w:delText>：</w:delText>
        </w:r>
        <w:r w:rsidR="00AF725C" w:rsidDel="005362D8">
          <w:rPr>
            <w:rFonts w:hint="eastAsia"/>
          </w:rPr>
          <w:delText>M</w:delText>
        </w:r>
        <w:r w:rsidR="00AF725C" w:rsidDel="005362D8">
          <w:delText>ME</w:delText>
        </w:r>
      </w:del>
      <w:r w:rsidR="00DF5557">
        <w:rPr>
          <w:rFonts w:hint="eastAsia"/>
        </w:rPr>
        <w:t>主要负责</w:t>
      </w:r>
      <w:del w:id="460" w:author="18771030236@163.com" w:date="2020-02-21T21:20:00Z">
        <w:r w:rsidR="00DF5557" w:rsidDel="007241F0">
          <w:rPr>
            <w:rFonts w:hint="eastAsia"/>
          </w:rPr>
          <w:delText>控制面功能，</w:delText>
        </w:r>
        <w:r w:rsidR="00AF725C" w:rsidDel="007241F0">
          <w:rPr>
            <w:rFonts w:hint="eastAsia"/>
          </w:rPr>
          <w:delText>负责</w:delText>
        </w:r>
      </w:del>
      <w:r w:rsidR="00AF725C">
        <w:rPr>
          <w:rFonts w:hint="eastAsia"/>
        </w:rPr>
        <w:t>用户移动</w:t>
      </w:r>
      <w:ins w:id="461" w:author="18771030236@163.com" w:date="2020-02-21T21:20:00Z">
        <w:r w:rsidR="007241F0">
          <w:rPr>
            <w:rFonts w:hint="eastAsia"/>
          </w:rPr>
          <w:t>、</w:t>
        </w:r>
      </w:ins>
      <w:del w:id="462" w:author="18771030236@163.com" w:date="2020-02-21T21:20:00Z">
        <w:r w:rsidR="00AF725C" w:rsidDel="007241F0">
          <w:rPr>
            <w:rFonts w:hint="eastAsia"/>
          </w:rPr>
          <w:delText>，</w:delText>
        </w:r>
      </w:del>
      <w:r w:rsidR="00AF725C">
        <w:rPr>
          <w:rFonts w:hint="eastAsia"/>
        </w:rPr>
        <w:t>用户跨小区时切</w:t>
      </w:r>
      <w:ins w:id="463" w:author="18771030236@163.com" w:date="2020-02-21T21:09:00Z">
        <w:r w:rsidR="00F71650">
          <w:rPr>
            <w:rFonts w:hint="eastAsia"/>
          </w:rPr>
          <w:t>换</w:t>
        </w:r>
      </w:ins>
      <w:r w:rsidR="00AF725C">
        <w:rPr>
          <w:rFonts w:hint="eastAsia"/>
        </w:rPr>
        <w:t>小区</w:t>
      </w:r>
      <w:ins w:id="464" w:author="18771030236@163.com" w:date="2020-02-21T21:20:00Z">
        <w:r w:rsidR="007241F0">
          <w:rPr>
            <w:rFonts w:hint="eastAsia"/>
          </w:rPr>
          <w:t>和</w:t>
        </w:r>
      </w:ins>
      <w:del w:id="465" w:author="18771030236@163.com" w:date="2020-02-21T21:20:00Z">
        <w:r w:rsidR="00AF725C" w:rsidDel="007241F0">
          <w:rPr>
            <w:rFonts w:hint="eastAsia"/>
          </w:rPr>
          <w:delText>，</w:delText>
        </w:r>
      </w:del>
      <w:r w:rsidR="00AF725C">
        <w:rPr>
          <w:rFonts w:hint="eastAsia"/>
        </w:rPr>
        <w:t>对信令进行加密和控制</w:t>
      </w:r>
      <w:ins w:id="466" w:author="18771030236@163.com" w:date="2020-02-21T21:20:00Z">
        <w:r w:rsidR="007241F0">
          <w:rPr>
            <w:rFonts w:hint="eastAsia"/>
          </w:rPr>
          <w:t>等控制面功能</w:t>
        </w:r>
      </w:ins>
      <w:ins w:id="467" w:author="18771030236@163.com" w:date="2020-02-22T00:03:00Z">
        <w:r w:rsidR="005362D8">
          <w:rPr>
            <w:rFonts w:hint="eastAsia"/>
          </w:rPr>
          <w:t>。</w:t>
        </w:r>
      </w:ins>
      <w:del w:id="468" w:author="18771030236@163.com" w:date="2020-02-22T00:03:00Z">
        <w:r w:rsidR="00DF5557" w:rsidDel="005362D8">
          <w:rPr>
            <w:rFonts w:hint="eastAsia"/>
          </w:rPr>
          <w:delText>；</w:delText>
        </w:r>
      </w:del>
    </w:p>
    <w:p w:rsidR="005C4AC7" w:rsidRDefault="005268F4" w:rsidP="005C4AC7">
      <w:pPr>
        <w:ind w:firstLine="480"/>
      </w:pPr>
      <w:r>
        <w:rPr>
          <w:rFonts w:hint="eastAsia"/>
        </w:rPr>
        <w:t>与</w:t>
      </w:r>
      <w:r w:rsidR="005C4AC7">
        <w:rPr>
          <w:rFonts w:hint="eastAsia"/>
        </w:rPr>
        <w:t>3G</w:t>
      </w:r>
      <w:r w:rsidR="005C4AC7">
        <w:rPr>
          <w:rFonts w:hint="eastAsia"/>
        </w:rPr>
        <w:t>网络</w:t>
      </w:r>
      <w:r>
        <w:rPr>
          <w:rFonts w:hint="eastAsia"/>
        </w:rPr>
        <w:t>相比</w:t>
      </w:r>
      <w:r w:rsidR="005C4AC7">
        <w:rPr>
          <w:rFonts w:hint="eastAsia"/>
        </w:rPr>
        <w:t>，</w:t>
      </w:r>
      <w:r>
        <w:rPr>
          <w:rFonts w:hint="eastAsia"/>
        </w:rPr>
        <w:t>L</w:t>
      </w:r>
      <w:r>
        <w:t>TE</w:t>
      </w:r>
      <w:r>
        <w:rPr>
          <w:rFonts w:hint="eastAsia"/>
        </w:rPr>
        <w:t>系统中的</w:t>
      </w:r>
      <w:r w:rsidR="005C4AC7">
        <w:rPr>
          <w:rFonts w:hint="eastAsia"/>
        </w:rPr>
        <w:t>E</w:t>
      </w:r>
      <w:r w:rsidR="005C4AC7">
        <w:t>-UTRAN</w:t>
      </w:r>
      <w:r w:rsidR="005C4AC7">
        <w:rPr>
          <w:rFonts w:hint="eastAsia"/>
        </w:rPr>
        <w:t>仅</w:t>
      </w:r>
      <w:r>
        <w:rPr>
          <w:rFonts w:hint="eastAsia"/>
        </w:rPr>
        <w:t>由</w:t>
      </w:r>
      <w:r w:rsidR="00AF725C">
        <w:rPr>
          <w:rFonts w:hint="eastAsia"/>
        </w:rPr>
        <w:t>演进型</w:t>
      </w:r>
      <w:r w:rsidR="005126F6">
        <w:rPr>
          <w:rFonts w:hint="eastAsia"/>
        </w:rPr>
        <w:t>基站（</w:t>
      </w:r>
      <w:r w:rsidR="005C4AC7">
        <w:t>eNodeB</w:t>
      </w:r>
      <w:r w:rsidR="005126F6">
        <w:rPr>
          <w:rFonts w:hint="eastAsia"/>
        </w:rPr>
        <w:t>）</w:t>
      </w:r>
      <w:r w:rsidR="005C4AC7">
        <w:rPr>
          <w:rFonts w:hint="eastAsia"/>
        </w:rPr>
        <w:t>组成，</w:t>
      </w:r>
      <w:r w:rsidR="005C4AC7">
        <w:t>eNodeB</w:t>
      </w:r>
      <w:r w:rsidR="005C4AC7">
        <w:rPr>
          <w:rFonts w:hint="eastAsia"/>
        </w:rPr>
        <w:t>具有</w:t>
      </w:r>
      <w:r>
        <w:rPr>
          <w:rFonts w:hint="eastAsia"/>
        </w:rPr>
        <w:t>基站的全部</w:t>
      </w:r>
      <w:r w:rsidR="005C4AC7">
        <w:rPr>
          <w:rFonts w:hint="eastAsia"/>
        </w:rPr>
        <w:t>功能和大部分</w:t>
      </w:r>
      <w:ins w:id="469" w:author="18771030236@163.com" w:date="2020-02-21T21:21:00Z">
        <w:r w:rsidR="007241F0">
          <w:rPr>
            <w:rFonts w:hint="eastAsia"/>
          </w:rPr>
          <w:t>无线网络控制器</w:t>
        </w:r>
      </w:ins>
      <w:del w:id="470" w:author="18771030236@163.com" w:date="2020-02-21T21:21:00Z">
        <w:r w:rsidR="005C4AC7" w:rsidDel="007241F0">
          <w:rPr>
            <w:rFonts w:hint="eastAsia"/>
          </w:rPr>
          <w:delText>RNC</w:delText>
        </w:r>
        <w:r w:rsidDel="007241F0">
          <w:rPr>
            <w:rFonts w:hint="eastAsia"/>
          </w:rPr>
          <w:delText>（</w:delText>
        </w:r>
        <w:r w:rsidDel="007241F0">
          <w:delText xml:space="preserve">Radio Network Controller, </w:delText>
        </w:r>
        <w:r w:rsidDel="007241F0">
          <w:rPr>
            <w:rFonts w:hint="eastAsia"/>
          </w:rPr>
          <w:delText>无线网络控制器）</w:delText>
        </w:r>
      </w:del>
      <w:r w:rsidR="005C4AC7">
        <w:rPr>
          <w:rFonts w:hint="eastAsia"/>
        </w:rPr>
        <w:t>在接入层的功能。</w:t>
      </w:r>
    </w:p>
    <w:p w:rsidR="00BD3E11" w:rsidRDefault="005C4AC7" w:rsidP="005C4AC7">
      <w:pPr>
        <w:ind w:firstLine="480"/>
        <w:rPr>
          <w:ins w:id="471" w:author="18771030236@163.com" w:date="2020-02-21T23:05:00Z"/>
        </w:rPr>
      </w:pPr>
      <w:r>
        <w:rPr>
          <w:rFonts w:hint="eastAsia"/>
        </w:rPr>
        <w:t>接口定义了网络中不同单元之间进行数据沟通的方式，接口协议的架构被称为协议栈。</w:t>
      </w:r>
      <w:del w:id="472" w:author="18771030236@163.com" w:date="2020-02-21T21:22:00Z">
        <w:r w:rsidDel="007241F0">
          <w:rPr>
            <w:rFonts w:hint="eastAsia"/>
          </w:rPr>
          <w:delText>在</w:delText>
        </w:r>
        <w:r w:rsidDel="007241F0">
          <w:delText>LTE</w:delText>
        </w:r>
        <w:r w:rsidDel="007241F0">
          <w:rPr>
            <w:rFonts w:hint="eastAsia"/>
          </w:rPr>
          <w:delText>中真正实现了控制和承载相分离，控制信令通过</w:delText>
        </w:r>
        <w:r w:rsidDel="007241F0">
          <w:rPr>
            <w:rFonts w:hint="eastAsia"/>
          </w:rPr>
          <w:delText>MME</w:delText>
        </w:r>
        <w:r w:rsidDel="007241F0">
          <w:rPr>
            <w:rFonts w:hint="eastAsia"/>
          </w:rPr>
          <w:delText>进行交互，而业务则通</w:delText>
        </w:r>
        <w:r w:rsidRPr="00A14602" w:rsidDel="007241F0">
          <w:rPr>
            <w:rFonts w:hint="eastAsia"/>
          </w:rPr>
          <w:delText>过</w:delText>
        </w:r>
        <w:r w:rsidRPr="00A14602" w:rsidDel="007241F0">
          <w:rPr>
            <w:rFonts w:hint="eastAsia"/>
          </w:rPr>
          <w:delText>SG</w:delText>
        </w:r>
        <w:r w:rsidDel="007241F0">
          <w:rPr>
            <w:rFonts w:hint="eastAsia"/>
          </w:rPr>
          <w:delText>W</w:delText>
        </w:r>
        <w:r w:rsidDel="007241F0">
          <w:rPr>
            <w:rFonts w:hint="eastAsia"/>
          </w:rPr>
          <w:delText>与</w:delText>
        </w:r>
        <w:r w:rsidDel="007241F0">
          <w:delText>eNodeB</w:delText>
        </w:r>
        <w:r w:rsidDel="007241F0">
          <w:rPr>
            <w:rFonts w:hint="eastAsia"/>
          </w:rPr>
          <w:delText>进行交互。</w:delText>
        </w:r>
      </w:del>
      <w:r w:rsidR="00DF5557" w:rsidRPr="00DF5557">
        <w:rPr>
          <w:rFonts w:hint="eastAsia"/>
        </w:rPr>
        <w:t>LTE</w:t>
      </w:r>
      <w:ins w:id="473" w:author="18771030236@163.com" w:date="2020-02-21T23:04:00Z">
        <w:r w:rsidR="00BD3E11">
          <w:rPr>
            <w:rFonts w:hint="eastAsia"/>
          </w:rPr>
          <w:t>系统</w:t>
        </w:r>
      </w:ins>
      <w:r w:rsidR="00DF5557" w:rsidRPr="00DF5557">
        <w:rPr>
          <w:rFonts w:hint="eastAsia"/>
        </w:rPr>
        <w:t>中的协议栈</w:t>
      </w:r>
      <w:ins w:id="474" w:author="18771030236@163.com" w:date="2020-02-21T23:05:00Z">
        <w:r w:rsidR="00BD3E11">
          <w:rPr>
            <w:rFonts w:hint="eastAsia"/>
          </w:rPr>
          <w:t>由不同功能的两</w:t>
        </w:r>
      </w:ins>
      <w:ins w:id="475" w:author="18771030236@163.com" w:date="2020-02-21T23:06:00Z">
        <w:r w:rsidR="00BD3E11">
          <w:rPr>
            <w:rFonts w:hint="eastAsia"/>
          </w:rPr>
          <w:t>大块</w:t>
        </w:r>
      </w:ins>
      <w:ins w:id="476" w:author="18771030236@163.com" w:date="2020-02-21T23:05:00Z">
        <w:r w:rsidR="00BD3E11">
          <w:rPr>
            <w:rFonts w:hint="eastAsia"/>
          </w:rPr>
          <w:t>组成：</w:t>
        </w:r>
      </w:ins>
      <w:ins w:id="477" w:author="18771030236@163.com" w:date="2020-02-21T23:06:00Z">
        <w:r w:rsidR="00BD3E11">
          <w:rPr>
            <w:rFonts w:hint="eastAsia"/>
          </w:rPr>
          <w:t>一块是控制平面协议栈，主要负责</w:t>
        </w:r>
      </w:ins>
      <w:ins w:id="478" w:author="18771030236@163.com" w:date="2020-02-21T23:08:00Z">
        <w:r w:rsidR="00A56FE5">
          <w:rPr>
            <w:rFonts w:hint="eastAsia"/>
          </w:rPr>
          <w:t>承载</w:t>
        </w:r>
      </w:ins>
      <w:ins w:id="479" w:author="18771030236@163.com" w:date="2020-02-21T23:53:00Z">
        <w:r w:rsidR="008E1DCA">
          <w:rPr>
            <w:rFonts w:hint="eastAsia"/>
          </w:rPr>
          <w:t>用户和系统之间的</w:t>
        </w:r>
      </w:ins>
      <w:ins w:id="480" w:author="18771030236@163.com" w:date="2020-02-21T23:56:00Z">
        <w:r w:rsidR="008E1DCA">
          <w:rPr>
            <w:rFonts w:hint="eastAsia"/>
          </w:rPr>
          <w:t>控制</w:t>
        </w:r>
      </w:ins>
      <w:ins w:id="481" w:author="18771030236@163.com" w:date="2020-02-21T23:53:00Z">
        <w:r w:rsidR="008E1DCA">
          <w:rPr>
            <w:rFonts w:hint="eastAsia"/>
          </w:rPr>
          <w:t>信令</w:t>
        </w:r>
      </w:ins>
      <w:ins w:id="482" w:author="18771030236@163.com" w:date="2020-02-21T23:55:00Z">
        <w:r w:rsidR="008E1DCA">
          <w:rPr>
            <w:rFonts w:hint="eastAsia"/>
          </w:rPr>
          <w:t>；一块是</w:t>
        </w:r>
      </w:ins>
      <w:ins w:id="483" w:author="18771030236@163.com" w:date="2020-02-21T23:56:00Z">
        <w:r w:rsidR="008E1DCA">
          <w:rPr>
            <w:rFonts w:hint="eastAsia"/>
          </w:rPr>
          <w:t>用户平面协议，</w:t>
        </w:r>
      </w:ins>
      <w:ins w:id="484" w:author="18771030236@163.com" w:date="2020-02-21T23:57:00Z">
        <w:r w:rsidR="008E1DCA">
          <w:rPr>
            <w:rFonts w:hint="eastAsia"/>
          </w:rPr>
          <w:t>主要处理用户的业务数据如对数据进行压缩、加密和调度等操作。</w:t>
        </w:r>
      </w:ins>
    </w:p>
    <w:p w:rsidR="00BD3E11" w:rsidRDefault="00DF5557" w:rsidP="005C4AC7">
      <w:pPr>
        <w:ind w:firstLine="480"/>
        <w:rPr>
          <w:ins w:id="485" w:author="18771030236@163.com" w:date="2020-02-21T23:03:00Z"/>
        </w:rPr>
      </w:pPr>
      <w:r w:rsidRPr="00DF5557">
        <w:rPr>
          <w:rFonts w:hint="eastAsia"/>
        </w:rPr>
        <w:t>根据功能可以分为</w:t>
      </w:r>
      <w:ins w:id="486" w:author="18771030236@163.com" w:date="2020-02-21T23:03:00Z">
        <w:r w:rsidR="00BD3E11">
          <w:rPr>
            <w:rFonts w:hint="eastAsia"/>
          </w:rPr>
          <w:t>两</w:t>
        </w:r>
      </w:ins>
      <w:ins w:id="487" w:author="18771030236@163.com" w:date="2020-02-21T23:04:00Z">
        <w:r w:rsidR="00BD3E11">
          <w:rPr>
            <w:rFonts w:hint="eastAsia"/>
          </w:rPr>
          <w:t>大块</w:t>
        </w:r>
      </w:ins>
      <w:ins w:id="488" w:author="18771030236@163.com" w:date="2020-02-21T23:03:00Z">
        <w:r w:rsidR="00BD3E11">
          <w:rPr>
            <w:rFonts w:hint="eastAsia"/>
          </w:rPr>
          <w:t>：一是</w:t>
        </w:r>
      </w:ins>
      <w:ins w:id="489" w:author="18771030236@163.com" w:date="2020-02-21T22:56:00Z">
        <w:r w:rsidR="00BD3E11">
          <w:rPr>
            <w:rFonts w:hint="eastAsia"/>
          </w:rPr>
          <w:t>控制平面</w:t>
        </w:r>
      </w:ins>
      <w:ins w:id="490" w:author="18771030236@163.com" w:date="2020-02-21T23:03:00Z">
        <w:r w:rsidR="00BD3E11">
          <w:rPr>
            <w:rFonts w:hint="eastAsia"/>
          </w:rPr>
          <w:t>协议栈，</w:t>
        </w:r>
      </w:ins>
    </w:p>
    <w:p w:rsidR="005C4AC7" w:rsidRDefault="00BD3E11" w:rsidP="005C4AC7">
      <w:pPr>
        <w:ind w:firstLine="480"/>
      </w:pPr>
      <w:ins w:id="491" w:author="18771030236@163.com" w:date="2020-02-21T22:56:00Z">
        <w:r>
          <w:rPr>
            <w:rFonts w:hint="eastAsia"/>
          </w:rPr>
          <w:t>和用户平面</w:t>
        </w:r>
      </w:ins>
      <w:ins w:id="492" w:author="18771030236@163.com" w:date="2020-02-21T22:57:00Z">
        <w:r>
          <w:rPr>
            <w:rFonts w:hint="eastAsia"/>
          </w:rPr>
          <w:t>两部分</w:t>
        </w:r>
      </w:ins>
      <w:del w:id="493" w:author="18771030236@163.com" w:date="2020-02-21T22:57:00Z">
        <w:r w:rsidR="00DF5557" w:rsidRPr="00DF5557" w:rsidDel="00BD3E11">
          <w:rPr>
            <w:rFonts w:hint="eastAsia"/>
          </w:rPr>
          <w:delText>两大块，一块是控制平面协议栈，另一块是用户平面协议栈</w:delText>
        </w:r>
      </w:del>
      <w:ins w:id="494" w:author="18771030236@163.com" w:date="2020-02-21T22:58:00Z">
        <w:r>
          <w:rPr>
            <w:rFonts w:hint="eastAsia"/>
          </w:rPr>
          <w:t>，</w:t>
        </w:r>
      </w:ins>
      <w:del w:id="495" w:author="18771030236@163.com" w:date="2020-02-21T22:57:00Z">
        <w:r w:rsidR="005C4AC7" w:rsidRPr="00A14602" w:rsidDel="00BD3E11">
          <w:rPr>
            <w:rFonts w:hint="eastAsia"/>
          </w:rPr>
          <w:delText>。</w:delText>
        </w:r>
      </w:del>
      <w:ins w:id="496" w:author="18771030236@163.com" w:date="2020-02-21T22:58:00Z">
        <w:r>
          <w:rPr>
            <w:rFonts w:hint="eastAsia"/>
          </w:rPr>
          <w:t>其中</w:t>
        </w:r>
      </w:ins>
      <w:r w:rsidR="005C4AC7">
        <w:rPr>
          <w:rFonts w:hint="eastAsia"/>
        </w:rPr>
        <w:t>控制</w:t>
      </w:r>
      <w:del w:id="497" w:author="18771030236@163.com" w:date="2020-02-21T22:58:00Z">
        <w:r w:rsidR="005C4AC7" w:rsidDel="00BD3E11">
          <w:rPr>
            <w:rFonts w:hint="eastAsia"/>
          </w:rPr>
          <w:delText>平</w:delText>
        </w:r>
      </w:del>
      <w:r w:rsidR="005C4AC7">
        <w:rPr>
          <w:rFonts w:hint="eastAsia"/>
        </w:rPr>
        <w:t>面主要负责对无线接口的管理和控制，用户平面</w:t>
      </w:r>
      <w:del w:id="498" w:author="18771030236@163.com" w:date="2020-02-21T23:57:00Z">
        <w:r w:rsidR="005C4AC7" w:rsidDel="008E1DCA">
          <w:rPr>
            <w:rFonts w:hint="eastAsia"/>
          </w:rPr>
          <w:delText>主要</w:delText>
        </w:r>
        <w:r w:rsidR="005268F4" w:rsidDel="008E1DCA">
          <w:rPr>
            <w:rFonts w:hint="eastAsia"/>
          </w:rPr>
          <w:delText>处理用户的业务数据</w:delText>
        </w:r>
      </w:del>
      <w:del w:id="499" w:author="18771030236@163.com" w:date="2020-02-21T22:59:00Z">
        <w:r w:rsidR="005268F4" w:rsidDel="00BD3E11">
          <w:rPr>
            <w:rFonts w:hint="eastAsia"/>
          </w:rPr>
          <w:delText>，</w:delText>
        </w:r>
      </w:del>
      <w:del w:id="500" w:author="18771030236@163.com" w:date="2020-02-21T23:57:00Z">
        <w:r w:rsidR="005268F4" w:rsidDel="008E1DCA">
          <w:rPr>
            <w:rFonts w:hint="eastAsia"/>
          </w:rPr>
          <w:delText>对数据进行</w:delText>
        </w:r>
        <w:r w:rsidR="005C4AC7" w:rsidDel="008E1DCA">
          <w:rPr>
            <w:rFonts w:hint="eastAsia"/>
          </w:rPr>
          <w:delText>压缩、加密和调度等</w:delText>
        </w:r>
        <w:r w:rsidR="005268F4" w:rsidDel="008E1DCA">
          <w:rPr>
            <w:rFonts w:hint="eastAsia"/>
          </w:rPr>
          <w:delText>操作</w:delText>
        </w:r>
        <w:r w:rsidR="005C4AC7" w:rsidDel="008E1DCA">
          <w:rPr>
            <w:rFonts w:hint="eastAsia"/>
          </w:rPr>
          <w:delText>。</w:delText>
        </w:r>
      </w:del>
      <w:r w:rsidR="005C4AC7">
        <w:rPr>
          <w:rFonts w:hint="eastAsia"/>
        </w:rPr>
        <w:t>下图为</w:t>
      </w:r>
      <w:r w:rsidR="005C4AC7">
        <w:t>LTE</w:t>
      </w:r>
      <w:r w:rsidR="005C4AC7">
        <w:rPr>
          <w:rFonts w:hint="eastAsia"/>
        </w:rPr>
        <w:t>系统协议栈示意图：</w:t>
      </w:r>
    </w:p>
    <w:p w:rsidR="00DF0DA0" w:rsidRDefault="00DF0DA0" w:rsidP="005C4AC7">
      <w:pPr>
        <w:ind w:firstLine="480"/>
      </w:pPr>
    </w:p>
    <w:p w:rsidR="00DF0DA0" w:rsidRDefault="00DF0DA0" w:rsidP="005C4AC7">
      <w:pPr>
        <w:ind w:firstLine="480"/>
      </w:pPr>
    </w:p>
    <w:p w:rsidR="005C4AC7" w:rsidRDefault="00FD352F" w:rsidP="000C3871">
      <w:pPr>
        <w:ind w:firstLineChars="0" w:firstLine="0"/>
        <w:jc w:val="center"/>
      </w:pPr>
      <w:r>
        <w:rPr>
          <w:noProof/>
        </w:rPr>
        <w:object w:dxaOrig="8341" w:dyaOrig="3301">
          <v:shape id="_x0000_i1035" type="#_x0000_t75" alt="" style="width:322.95pt;height:127.35pt;mso-width-percent:0;mso-height-percent:0;mso-width-percent:0;mso-height-percent:0" o:ole="">
            <v:imagedata r:id="rId53" o:title=""/>
          </v:shape>
          <o:OLEObject Type="Embed" ProgID="Visio.Drawing.15" ShapeID="_x0000_i1035" DrawAspect="Content" ObjectID="_1643843062" r:id="rId54"/>
        </w:object>
      </w:r>
    </w:p>
    <w:p w:rsidR="005C4AC7" w:rsidRDefault="005C4AC7" w:rsidP="000C3871">
      <w:pPr>
        <w:pStyle w:val="af6"/>
      </w:pPr>
      <w:r>
        <w:rPr>
          <w:rFonts w:hint="eastAsia"/>
        </w:rPr>
        <w:t>(</w:t>
      </w:r>
      <w:r>
        <w:t xml:space="preserve">a) </w:t>
      </w:r>
      <w:r>
        <w:rPr>
          <w:rFonts w:hint="eastAsia"/>
        </w:rPr>
        <w:t>用户平面</w:t>
      </w:r>
      <w:r>
        <w:rPr>
          <w:rFonts w:hint="eastAsia"/>
        </w:rPr>
        <w:t xml:space="preserve"> </w:t>
      </w:r>
      <w:r>
        <w:t xml:space="preserve">              </w:t>
      </w:r>
      <w:r>
        <w:rPr>
          <w:rFonts w:hint="eastAsia"/>
        </w:rPr>
        <w:t xml:space="preserve"> </w:t>
      </w:r>
      <w:r>
        <w:t xml:space="preserve">(b) </w:t>
      </w:r>
      <w:r>
        <w:rPr>
          <w:rFonts w:hint="eastAsia"/>
        </w:rPr>
        <w:t>控制平面</w:t>
      </w:r>
    </w:p>
    <w:p w:rsidR="005C4AC7" w:rsidRDefault="005C4AC7" w:rsidP="000C3871">
      <w:pPr>
        <w:pStyle w:val="af6"/>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协议栈</w:t>
      </w:r>
    </w:p>
    <w:p w:rsidR="005268F4" w:rsidRDefault="005268F4" w:rsidP="00DF5557">
      <w:pPr>
        <w:ind w:firstLine="480"/>
      </w:pPr>
      <w:r>
        <w:rPr>
          <w:rFonts w:hint="eastAsia"/>
        </w:rPr>
        <w:t>用户平面各层主要功能如下：</w:t>
      </w:r>
    </w:p>
    <w:p w:rsidR="005268F4" w:rsidRDefault="00A605BB" w:rsidP="00A605BB">
      <w:pPr>
        <w:ind w:firstLineChars="0" w:firstLine="480"/>
      </w:pPr>
      <w:r>
        <w:rPr>
          <w:rFonts w:hint="eastAsia"/>
        </w:rPr>
        <w:t>（</w:t>
      </w:r>
      <w:r>
        <w:rPr>
          <w:rFonts w:hint="eastAsia"/>
        </w:rPr>
        <w:t>1</w:t>
      </w:r>
      <w:r>
        <w:rPr>
          <w:rFonts w:hint="eastAsia"/>
        </w:rPr>
        <w:t>）</w:t>
      </w:r>
      <w:r w:rsidR="005268F4">
        <w:rPr>
          <w:rFonts w:hint="eastAsia"/>
        </w:rPr>
        <w:t>PHY</w:t>
      </w:r>
      <w:r w:rsidR="005268F4">
        <w:rPr>
          <w:rFonts w:hint="eastAsia"/>
        </w:rPr>
        <w:t>（</w:t>
      </w:r>
      <w:r w:rsidR="005268F4">
        <w:t xml:space="preserve">Physical Layer, </w:t>
      </w:r>
      <w:r w:rsidR="005268F4">
        <w:rPr>
          <w:rFonts w:hint="eastAsia"/>
        </w:rPr>
        <w:t>物理层）</w:t>
      </w:r>
      <w:del w:id="501" w:author="18771030236@163.com" w:date="2020-02-22T00:03:00Z">
        <w:r w:rsidR="005268F4" w:rsidDel="005362D8">
          <w:rPr>
            <w:rFonts w:hint="eastAsia"/>
          </w:rPr>
          <w:delText>：</w:delText>
        </w:r>
      </w:del>
      <w:r w:rsidR="005268F4">
        <w:rPr>
          <w:rFonts w:hint="eastAsia"/>
        </w:rPr>
        <w:t>主要负责</w:t>
      </w:r>
      <w:r>
        <w:rPr>
          <w:rFonts w:hint="eastAsia"/>
        </w:rPr>
        <w:t>编解</w:t>
      </w:r>
      <w:r w:rsidR="005268F4">
        <w:rPr>
          <w:rFonts w:hint="eastAsia"/>
        </w:rPr>
        <w:t>码、调制解调、多天线</w:t>
      </w:r>
      <w:r>
        <w:rPr>
          <w:rFonts w:hint="eastAsia"/>
        </w:rPr>
        <w:t>等处理</w:t>
      </w:r>
      <w:ins w:id="502" w:author="18771030236@163.com" w:date="2020-02-22T00:04:00Z">
        <w:r w:rsidR="005362D8">
          <w:rPr>
            <w:rFonts w:hint="eastAsia"/>
          </w:rPr>
          <w:t>以及</w:t>
        </w:r>
      </w:ins>
      <w:del w:id="503" w:author="18771030236@163.com" w:date="2020-02-22T00:04:00Z">
        <w:r w:rsidR="005268F4" w:rsidDel="005362D8">
          <w:rPr>
            <w:rFonts w:hint="eastAsia"/>
          </w:rPr>
          <w:delText>，</w:delText>
        </w:r>
      </w:del>
      <w:r>
        <w:rPr>
          <w:rFonts w:hint="eastAsia"/>
        </w:rPr>
        <w:t>为</w:t>
      </w:r>
      <w:r>
        <w:rPr>
          <w:rFonts w:hint="eastAsia"/>
        </w:rPr>
        <w:t>M</w:t>
      </w:r>
      <w:r>
        <w:t>AC</w:t>
      </w:r>
      <w:r>
        <w:rPr>
          <w:rFonts w:hint="eastAsia"/>
        </w:rPr>
        <w:t>层的数据传输提供信道支持</w:t>
      </w:r>
      <w:r w:rsidR="005268F4">
        <w:rPr>
          <w:rFonts w:hint="eastAsia"/>
        </w:rPr>
        <w:t>；</w:t>
      </w:r>
    </w:p>
    <w:p w:rsidR="005268F4" w:rsidRDefault="00A605BB" w:rsidP="00A605BB">
      <w:pPr>
        <w:ind w:firstLineChars="0" w:firstLine="480"/>
      </w:pPr>
      <w:r>
        <w:rPr>
          <w:rFonts w:hint="eastAsia"/>
        </w:rPr>
        <w:t>（</w:t>
      </w:r>
      <w:r>
        <w:rPr>
          <w:rFonts w:hint="eastAsia"/>
        </w:rPr>
        <w:t>2</w:t>
      </w:r>
      <w:r>
        <w:rPr>
          <w:rFonts w:hint="eastAsia"/>
        </w:rPr>
        <w:t>）</w:t>
      </w:r>
      <w:r w:rsidR="005268F4">
        <w:rPr>
          <w:rFonts w:hint="eastAsia"/>
        </w:rPr>
        <w:t>MAC</w:t>
      </w:r>
      <w:r w:rsidR="005268F4">
        <w:rPr>
          <w:rFonts w:hint="eastAsia"/>
        </w:rPr>
        <w:t>（</w:t>
      </w:r>
      <w:r w:rsidR="005268F4">
        <w:rPr>
          <w:rFonts w:hint="eastAsia"/>
        </w:rPr>
        <w:t>M</w:t>
      </w:r>
      <w:r w:rsidR="005268F4">
        <w:t xml:space="preserve">edia Access Control, </w:t>
      </w:r>
      <w:r w:rsidR="005268F4">
        <w:rPr>
          <w:rFonts w:hint="eastAsia"/>
        </w:rPr>
        <w:t>媒体接入控制层）</w:t>
      </w:r>
      <w:del w:id="504" w:author="18771030236@163.com" w:date="2020-02-22T00:06:00Z">
        <w:r w:rsidR="005268F4" w:rsidDel="005362D8">
          <w:rPr>
            <w:rFonts w:hint="eastAsia"/>
          </w:rPr>
          <w:delText>：</w:delText>
        </w:r>
      </w:del>
      <w:r w:rsidR="005268F4">
        <w:rPr>
          <w:rFonts w:hint="eastAsia"/>
        </w:rPr>
        <w:t>主要负责</w:t>
      </w:r>
      <w:ins w:id="505" w:author="18771030236@163.com" w:date="2020-02-22T00:07:00Z">
        <w:r w:rsidR="00EF2E0D">
          <w:rPr>
            <w:rFonts w:hint="eastAsia"/>
          </w:rPr>
          <w:t>处理</w:t>
        </w:r>
      </w:ins>
      <w:r>
        <w:rPr>
          <w:rFonts w:hint="eastAsia"/>
        </w:rPr>
        <w:t>逻辑</w:t>
      </w:r>
      <w:r w:rsidR="005268F4">
        <w:rPr>
          <w:rFonts w:hint="eastAsia"/>
        </w:rPr>
        <w:t>信道和传输信道</w:t>
      </w:r>
      <w:r>
        <w:rPr>
          <w:rFonts w:hint="eastAsia"/>
        </w:rPr>
        <w:t>的</w:t>
      </w:r>
      <w:ins w:id="506" w:author="18771030236@163.com" w:date="2020-02-22T00:08:00Z">
        <w:r w:rsidR="00EF2E0D">
          <w:rPr>
            <w:rFonts w:hint="eastAsia"/>
          </w:rPr>
          <w:t>对应</w:t>
        </w:r>
      </w:ins>
      <w:del w:id="507" w:author="18771030236@163.com" w:date="2020-02-22T00:08:00Z">
        <w:r w:rsidR="005268F4" w:rsidDel="00EF2E0D">
          <w:rPr>
            <w:rFonts w:hint="eastAsia"/>
          </w:rPr>
          <w:delText>映射</w:delText>
        </w:r>
      </w:del>
      <w:r>
        <w:rPr>
          <w:rFonts w:hint="eastAsia"/>
        </w:rPr>
        <w:t>关系</w:t>
      </w:r>
      <w:r w:rsidR="005268F4">
        <w:rPr>
          <w:rFonts w:hint="eastAsia"/>
        </w:rPr>
        <w:t>，</w:t>
      </w:r>
      <w:r>
        <w:rPr>
          <w:rFonts w:hint="eastAsia"/>
        </w:rPr>
        <w:t>处理用户信息的测量和</w:t>
      </w:r>
      <w:r w:rsidR="005268F4">
        <w:rPr>
          <w:rFonts w:hint="eastAsia"/>
        </w:rPr>
        <w:t>报告</w:t>
      </w:r>
      <w:ins w:id="508" w:author="18771030236@163.com" w:date="2020-02-22T00:09:00Z">
        <w:r w:rsidR="00EF2E0D">
          <w:rPr>
            <w:rFonts w:hint="eastAsia"/>
          </w:rPr>
          <w:t>以及基站侧上下行链路的资源调度</w:t>
        </w:r>
      </w:ins>
      <w:ins w:id="509" w:author="18771030236@163.com" w:date="2020-02-22T00:10:00Z">
        <w:r w:rsidR="00EF2E0D">
          <w:rPr>
            <w:rFonts w:hint="eastAsia"/>
          </w:rPr>
          <w:t>问题</w:t>
        </w:r>
      </w:ins>
      <w:del w:id="510" w:author="18771030236@163.com" w:date="2020-02-22T00:10:00Z">
        <w:r w:rsidR="005268F4" w:rsidDel="00EF2E0D">
          <w:rPr>
            <w:rFonts w:hint="eastAsia"/>
          </w:rPr>
          <w:delText>，</w:delText>
        </w:r>
        <w:r w:rsidDel="00EF2E0D">
          <w:rPr>
            <w:rFonts w:hint="eastAsia"/>
          </w:rPr>
          <w:delText>实现混合式自动重传请求</w:delText>
        </w:r>
      </w:del>
      <w:del w:id="511" w:author="18771030236@163.com" w:date="2020-02-22T00:06:00Z">
        <w:r w:rsidDel="005362D8">
          <w:rPr>
            <w:rFonts w:hint="eastAsia"/>
          </w:rPr>
          <w:delText>（</w:delText>
        </w:r>
        <w:r w:rsidR="005268F4" w:rsidDel="005362D8">
          <w:rPr>
            <w:rFonts w:hint="eastAsia"/>
          </w:rPr>
          <w:delText>H</w:delText>
        </w:r>
        <w:r w:rsidR="005268F4" w:rsidDel="005362D8">
          <w:delText>ARQ</w:delText>
        </w:r>
        <w:r w:rsidDel="005362D8">
          <w:rPr>
            <w:rFonts w:hint="eastAsia"/>
          </w:rPr>
          <w:delText>）</w:delText>
        </w:r>
      </w:del>
      <w:del w:id="512" w:author="18771030236@163.com" w:date="2020-02-22T00:10:00Z">
        <w:r w:rsidR="005268F4" w:rsidDel="00EF2E0D">
          <w:rPr>
            <w:rFonts w:hint="eastAsia"/>
          </w:rPr>
          <w:delText>，通过动态调度的方式，处理不同用户的优先级</w:delText>
        </w:r>
      </w:del>
      <w:r w:rsidR="005268F4">
        <w:rPr>
          <w:rFonts w:hint="eastAsia"/>
        </w:rPr>
        <w:t>；</w:t>
      </w:r>
    </w:p>
    <w:p w:rsidR="005268F4" w:rsidRDefault="00A605BB" w:rsidP="00A605BB">
      <w:pPr>
        <w:ind w:firstLineChars="0" w:firstLine="480"/>
      </w:pPr>
      <w:r>
        <w:rPr>
          <w:rFonts w:hint="eastAsia"/>
        </w:rPr>
        <w:t>（</w:t>
      </w:r>
      <w:r>
        <w:rPr>
          <w:rFonts w:hint="eastAsia"/>
        </w:rPr>
        <w:t>3</w:t>
      </w:r>
      <w:r>
        <w:rPr>
          <w:rFonts w:hint="eastAsia"/>
        </w:rPr>
        <w:t>）</w:t>
      </w:r>
      <w:r w:rsidR="005268F4">
        <w:t>RLC</w:t>
      </w:r>
      <w:r>
        <w:rPr>
          <w:rFonts w:hint="eastAsia"/>
        </w:rPr>
        <w:t>（</w:t>
      </w:r>
      <w:r>
        <w:t xml:space="preserve">Radio Link Control, </w:t>
      </w:r>
      <w:r>
        <w:rPr>
          <w:rFonts w:hint="eastAsia"/>
        </w:rPr>
        <w:t>无线链路控制层）</w:t>
      </w:r>
      <w:del w:id="513" w:author="18771030236@163.com" w:date="2020-02-22T00:07:00Z">
        <w:r w:rsidR="005268F4" w:rsidDel="005362D8">
          <w:rPr>
            <w:rFonts w:hint="eastAsia"/>
          </w:rPr>
          <w:delText>：</w:delText>
        </w:r>
      </w:del>
      <w:r w:rsidR="005268F4">
        <w:rPr>
          <w:rFonts w:hint="eastAsia"/>
        </w:rPr>
        <w:t>主要负责分段重组</w:t>
      </w:r>
      <w:ins w:id="514" w:author="18771030236@163.com" w:date="2020-02-22T00:11:00Z">
        <w:r w:rsidR="00EF2E0D">
          <w:rPr>
            <w:rFonts w:hint="eastAsia"/>
          </w:rPr>
          <w:t>用户的业务</w:t>
        </w:r>
      </w:ins>
      <w:r w:rsidR="005268F4">
        <w:rPr>
          <w:rFonts w:hint="eastAsia"/>
        </w:rPr>
        <w:t>数据</w:t>
      </w:r>
      <w:ins w:id="515" w:author="18771030236@163.com" w:date="2020-02-22T00:12:00Z">
        <w:r w:rsidR="00EF2E0D">
          <w:rPr>
            <w:rFonts w:hint="eastAsia"/>
          </w:rPr>
          <w:t>、</w:t>
        </w:r>
      </w:ins>
      <w:del w:id="516" w:author="18771030236@163.com" w:date="2020-02-22T00:12:00Z">
        <w:r w:rsidR="005268F4" w:rsidDel="00EF2E0D">
          <w:rPr>
            <w:rFonts w:hint="eastAsia"/>
          </w:rPr>
          <w:delText>，</w:delText>
        </w:r>
      </w:del>
      <w:r>
        <w:rPr>
          <w:rFonts w:hint="eastAsia"/>
        </w:rPr>
        <w:t>实现错误重传机制</w:t>
      </w:r>
      <w:ins w:id="517" w:author="18771030236@163.com" w:date="2020-02-22T00:11:00Z">
        <w:r w:rsidR="00EF2E0D">
          <w:rPr>
            <w:rFonts w:hint="eastAsia"/>
          </w:rPr>
          <w:t>和</w:t>
        </w:r>
      </w:ins>
      <w:del w:id="518" w:author="18771030236@163.com" w:date="2020-02-22T00:11:00Z">
        <w:r w:rsidR="005268F4" w:rsidDel="00EF2E0D">
          <w:rPr>
            <w:rFonts w:hint="eastAsia"/>
          </w:rPr>
          <w:delText>，</w:delText>
        </w:r>
      </w:del>
      <w:r w:rsidR="005268F4">
        <w:rPr>
          <w:rFonts w:hint="eastAsia"/>
        </w:rPr>
        <w:t>进行重复</w:t>
      </w:r>
      <w:r>
        <w:rPr>
          <w:rFonts w:hint="eastAsia"/>
        </w:rPr>
        <w:t>检查等等</w:t>
      </w:r>
      <w:r w:rsidR="005268F4">
        <w:rPr>
          <w:rFonts w:hint="eastAsia"/>
        </w:rPr>
        <w:t>；</w:t>
      </w:r>
    </w:p>
    <w:p w:rsidR="005268F4" w:rsidRDefault="00A605BB" w:rsidP="00A605BB">
      <w:pPr>
        <w:ind w:firstLineChars="0" w:firstLine="480"/>
      </w:pPr>
      <w:r>
        <w:rPr>
          <w:rFonts w:hint="eastAsia"/>
        </w:rPr>
        <w:t>（</w:t>
      </w:r>
      <w:r>
        <w:rPr>
          <w:rFonts w:hint="eastAsia"/>
        </w:rPr>
        <w:t>4</w:t>
      </w:r>
      <w:r>
        <w:rPr>
          <w:rFonts w:hint="eastAsia"/>
        </w:rPr>
        <w:t>）</w:t>
      </w:r>
      <w:r w:rsidR="005268F4">
        <w:t>PDCP</w:t>
      </w:r>
      <w:r>
        <w:rPr>
          <w:rFonts w:hint="eastAsia"/>
        </w:rPr>
        <w:t>（</w:t>
      </w:r>
      <w:r>
        <w:t xml:space="preserve">Packet Data Convergence Protocol, </w:t>
      </w:r>
      <w:r>
        <w:rPr>
          <w:rFonts w:hint="eastAsia"/>
        </w:rPr>
        <w:t>分组数据汇聚协议层）</w:t>
      </w:r>
      <w:del w:id="519" w:author="18771030236@163.com" w:date="2020-02-22T00:12:00Z">
        <w:r w:rsidR="005268F4" w:rsidDel="00EF2E0D">
          <w:rPr>
            <w:rFonts w:hint="eastAsia"/>
          </w:rPr>
          <w:delText>：</w:delText>
        </w:r>
      </w:del>
      <w:ins w:id="520" w:author="18771030236@163.com" w:date="2020-02-22T00:18:00Z">
        <w:r w:rsidR="001946FA">
          <w:rPr>
            <w:rFonts w:hint="eastAsia"/>
          </w:rPr>
          <w:t>在发送端</w:t>
        </w:r>
      </w:ins>
      <w:ins w:id="521" w:author="18771030236@163.com" w:date="2020-02-22T00:19:00Z">
        <w:r w:rsidR="001946FA">
          <w:rPr>
            <w:rFonts w:hint="eastAsia"/>
          </w:rPr>
          <w:t>对流经的</w:t>
        </w:r>
        <w:r w:rsidR="001946FA">
          <w:rPr>
            <w:rFonts w:hint="eastAsia"/>
          </w:rPr>
          <w:t>I</w:t>
        </w:r>
        <w:r w:rsidR="001946FA">
          <w:t>P</w:t>
        </w:r>
        <w:r w:rsidR="001946FA">
          <w:rPr>
            <w:rFonts w:hint="eastAsia"/>
          </w:rPr>
          <w:t>数据包进行头压缩以降低传输的数据量</w:t>
        </w:r>
      </w:ins>
      <w:ins w:id="522" w:author="18771030236@163.com" w:date="2020-02-22T00:20:00Z">
        <w:r w:rsidR="001946FA">
          <w:rPr>
            <w:rFonts w:hint="eastAsia"/>
          </w:rPr>
          <w:t>;</w:t>
        </w:r>
      </w:ins>
      <w:del w:id="523" w:author="18771030236@163.com" w:date="2020-02-22T00:20:00Z">
        <w:r w:rsidR="005268F4" w:rsidDel="001946FA">
          <w:rPr>
            <w:rFonts w:hint="eastAsia"/>
          </w:rPr>
          <w:delText>主要负责</w:delText>
        </w:r>
      </w:del>
      <w:del w:id="524" w:author="18771030236@163.com" w:date="2020-02-22T00:16:00Z">
        <w:r w:rsidR="00AD3E76" w:rsidDel="00EF2E0D">
          <w:rPr>
            <w:rFonts w:hint="eastAsia"/>
          </w:rPr>
          <w:delText>压缩和解压缩</w:delText>
        </w:r>
      </w:del>
      <w:del w:id="525" w:author="18771030236@163.com" w:date="2020-02-22T00:20:00Z">
        <w:r w:rsidR="00AD3E76" w:rsidDel="001946FA">
          <w:rPr>
            <w:rFonts w:hint="eastAsia"/>
          </w:rPr>
          <w:delText>I</w:delText>
        </w:r>
        <w:r w:rsidR="00AD3E76" w:rsidDel="001946FA">
          <w:delText>P</w:delText>
        </w:r>
        <w:r w:rsidR="00AD3E76" w:rsidDel="001946FA">
          <w:rPr>
            <w:rFonts w:hint="eastAsia"/>
          </w:rPr>
          <w:delText>数据包</w:delText>
        </w:r>
      </w:del>
      <w:del w:id="526" w:author="18771030236@163.com" w:date="2020-02-22T00:16:00Z">
        <w:r w:rsidR="00AD3E76" w:rsidDel="00EF2E0D">
          <w:rPr>
            <w:rFonts w:hint="eastAsia"/>
          </w:rPr>
          <w:delText>，</w:delText>
        </w:r>
      </w:del>
      <w:r w:rsidR="00AD3E76">
        <w:rPr>
          <w:rFonts w:hint="eastAsia"/>
        </w:rPr>
        <w:t>对控制平面的信令</w:t>
      </w:r>
      <w:ins w:id="527" w:author="18771030236@163.com" w:date="2020-02-22T00:17:00Z">
        <w:r w:rsidR="00EF2E0D">
          <w:rPr>
            <w:rFonts w:hint="eastAsia"/>
          </w:rPr>
          <w:t>进行</w:t>
        </w:r>
      </w:ins>
      <w:r w:rsidR="00AD3E76">
        <w:rPr>
          <w:rFonts w:hint="eastAsia"/>
        </w:rPr>
        <w:t>加密和保护；</w:t>
      </w:r>
      <w:ins w:id="528" w:author="18771030236@163.com" w:date="2020-02-22T00:20:00Z">
        <w:r w:rsidR="001946FA">
          <w:rPr>
            <w:rFonts w:hint="eastAsia"/>
          </w:rPr>
          <w:t>同时在接收端可以进行解压缩和解密</w:t>
        </w:r>
      </w:ins>
      <w:ins w:id="529" w:author="18771030236@163.com" w:date="2020-02-22T00:21:00Z">
        <w:r w:rsidR="001946FA">
          <w:rPr>
            <w:rFonts w:hint="eastAsia"/>
          </w:rPr>
          <w:t>等逆操作。</w:t>
        </w:r>
      </w:ins>
    </w:p>
    <w:p w:rsidR="005268F4" w:rsidDel="001946FA" w:rsidRDefault="005268F4" w:rsidP="001946FA">
      <w:pPr>
        <w:ind w:firstLine="480"/>
        <w:rPr>
          <w:del w:id="530" w:author="18771030236@163.com" w:date="2020-02-22T00:24:00Z"/>
        </w:rPr>
      </w:pPr>
      <w:r>
        <w:rPr>
          <w:rFonts w:hint="eastAsia"/>
        </w:rPr>
        <w:t>而控制平面则在用户平面上增加了</w:t>
      </w:r>
      <w:ins w:id="531" w:author="18771030236@163.com" w:date="2020-02-22T00:21:00Z">
        <w:r w:rsidR="001946FA">
          <w:rPr>
            <w:rFonts w:hint="eastAsia"/>
          </w:rPr>
          <w:t>负责</w:t>
        </w:r>
      </w:ins>
      <w:ins w:id="532" w:author="18771030236@163.com" w:date="2020-02-22T00:23:00Z">
        <w:r w:rsidR="001946FA">
          <w:rPr>
            <w:rFonts w:hint="eastAsia"/>
          </w:rPr>
          <w:t>创建和销毁用户承载的</w:t>
        </w:r>
      </w:ins>
      <w:r w:rsidR="00AD3E76">
        <w:rPr>
          <w:rFonts w:hint="eastAsia"/>
        </w:rPr>
        <w:t>R</w:t>
      </w:r>
      <w:r w:rsidR="00AD3E76">
        <w:t>RC</w:t>
      </w:r>
      <w:r>
        <w:rPr>
          <w:rFonts w:hint="eastAsia"/>
        </w:rPr>
        <w:t>（</w:t>
      </w:r>
      <w:r>
        <w:t xml:space="preserve">Radio Resource Control, </w:t>
      </w:r>
      <w:r w:rsidR="00AD3E76">
        <w:rPr>
          <w:rFonts w:hint="eastAsia"/>
        </w:rPr>
        <w:t>无线资源控制层</w:t>
      </w:r>
      <w:r>
        <w:rPr>
          <w:rFonts w:hint="eastAsia"/>
        </w:rPr>
        <w:t>）和</w:t>
      </w:r>
      <w:ins w:id="533" w:author="18771030236@163.com" w:date="2020-02-22T00:23:00Z">
        <w:r w:rsidR="001946FA">
          <w:rPr>
            <w:rFonts w:hint="eastAsia"/>
          </w:rPr>
          <w:t>用</w:t>
        </w:r>
      </w:ins>
      <w:ins w:id="534" w:author="18771030236@163.com" w:date="2020-02-22T00:24:00Z">
        <w:r w:rsidR="001946FA">
          <w:rPr>
            <w:rFonts w:hint="eastAsia"/>
          </w:rPr>
          <w:t>于控制非接入层的</w:t>
        </w:r>
      </w:ins>
      <w:r w:rsidR="00AD3E76">
        <w:rPr>
          <w:rFonts w:hint="eastAsia"/>
        </w:rPr>
        <w:t>N</w:t>
      </w:r>
      <w:r w:rsidR="00AD3E76">
        <w:t>AS</w:t>
      </w:r>
      <w:r>
        <w:rPr>
          <w:rFonts w:hint="eastAsia"/>
        </w:rPr>
        <w:t>（</w:t>
      </w:r>
      <w:r>
        <w:t>Non-Access Str</w:t>
      </w:r>
      <w:r>
        <w:rPr>
          <w:rFonts w:hint="eastAsia"/>
        </w:rPr>
        <w:t>a</w:t>
      </w:r>
      <w:r>
        <w:t xml:space="preserve">tum, </w:t>
      </w:r>
      <w:r w:rsidR="00AD3E76">
        <w:rPr>
          <w:rFonts w:hint="eastAsia"/>
        </w:rPr>
        <w:t>非接入层</w:t>
      </w:r>
      <w:r>
        <w:rPr>
          <w:rFonts w:hint="eastAsia"/>
        </w:rPr>
        <w:t>）。</w:t>
      </w:r>
      <w:del w:id="535" w:author="18771030236@163.com" w:date="2020-02-22T00:24:00Z">
        <w:r w:rsidDel="001946FA">
          <w:rPr>
            <w:rFonts w:hint="eastAsia"/>
          </w:rPr>
          <w:delText>这两层主要职责和功能如下：</w:delText>
        </w:r>
      </w:del>
    </w:p>
    <w:p w:rsidR="005268F4" w:rsidDel="001946FA" w:rsidRDefault="00AD3E76" w:rsidP="001946FA">
      <w:pPr>
        <w:ind w:firstLine="480"/>
        <w:rPr>
          <w:del w:id="536" w:author="18771030236@163.com" w:date="2020-02-22T00:24:00Z"/>
        </w:rPr>
        <w:pPrChange w:id="537" w:author="18771030236@163.com" w:date="2020-02-22T00:24:00Z">
          <w:pPr>
            <w:ind w:firstLineChars="0" w:firstLine="480"/>
          </w:pPr>
        </w:pPrChange>
      </w:pPr>
      <w:del w:id="538" w:author="18771030236@163.com" w:date="2020-02-22T00:24:00Z">
        <w:r w:rsidDel="001946FA">
          <w:rPr>
            <w:rFonts w:hint="eastAsia"/>
          </w:rPr>
          <w:delText>（</w:delText>
        </w:r>
        <w:r w:rsidDel="001946FA">
          <w:rPr>
            <w:rFonts w:hint="eastAsia"/>
          </w:rPr>
          <w:delText>1</w:delText>
        </w:r>
        <w:r w:rsidDel="001946FA">
          <w:rPr>
            <w:rFonts w:hint="eastAsia"/>
          </w:rPr>
          <w:delText>）</w:delText>
        </w:r>
        <w:r w:rsidR="005268F4" w:rsidDel="001946FA">
          <w:delText>RRC</w:delText>
        </w:r>
        <w:r w:rsidR="005268F4" w:rsidDel="001946FA">
          <w:rPr>
            <w:rFonts w:hint="eastAsia"/>
          </w:rPr>
          <w:delText>层：主要负责对接入层的控制和管理，</w:delText>
        </w:r>
        <w:r w:rsidDel="001946FA">
          <w:rPr>
            <w:rFonts w:hint="eastAsia"/>
          </w:rPr>
          <w:delText>创建</w:delText>
        </w:r>
        <w:r w:rsidDel="001946FA">
          <w:rPr>
            <w:rFonts w:hint="eastAsia"/>
          </w:rPr>
          <w:delText>R</w:delText>
        </w:r>
        <w:r w:rsidDel="001946FA">
          <w:delText>RC</w:delText>
        </w:r>
        <w:r w:rsidDel="001946FA">
          <w:rPr>
            <w:rFonts w:hint="eastAsia"/>
          </w:rPr>
          <w:delText>连接，创建和销毁用户承载，对用户设备进行</w:delText>
        </w:r>
        <w:r w:rsidR="005268F4" w:rsidDel="001946FA">
          <w:rPr>
            <w:rFonts w:hint="eastAsia"/>
          </w:rPr>
          <w:delText>寻呼</w:delText>
        </w:r>
        <w:r w:rsidDel="001946FA">
          <w:rPr>
            <w:rFonts w:hint="eastAsia"/>
          </w:rPr>
          <w:delText>和</w:delText>
        </w:r>
        <w:r w:rsidR="005268F4" w:rsidDel="001946FA">
          <w:rPr>
            <w:rFonts w:hint="eastAsia"/>
          </w:rPr>
          <w:delText>广播</w:delText>
        </w:r>
        <w:r w:rsidDel="001946FA">
          <w:rPr>
            <w:rFonts w:hint="eastAsia"/>
          </w:rPr>
          <w:delText>，测量和报告用户设备</w:delText>
        </w:r>
        <w:r w:rsidR="005268F4" w:rsidDel="001946FA">
          <w:rPr>
            <w:rFonts w:hint="eastAsia"/>
          </w:rPr>
          <w:delText>；</w:delText>
        </w:r>
      </w:del>
    </w:p>
    <w:p w:rsidR="005268F4" w:rsidRDefault="00AD3E76" w:rsidP="001946FA">
      <w:pPr>
        <w:ind w:firstLine="480"/>
        <w:pPrChange w:id="539" w:author="18771030236@163.com" w:date="2020-02-22T00:24:00Z">
          <w:pPr>
            <w:ind w:firstLineChars="0" w:firstLine="480"/>
          </w:pPr>
        </w:pPrChange>
      </w:pPr>
      <w:del w:id="540" w:author="18771030236@163.com" w:date="2020-02-22T00:24:00Z">
        <w:r w:rsidDel="001946FA">
          <w:rPr>
            <w:rFonts w:hint="eastAsia"/>
          </w:rPr>
          <w:delText>（</w:delText>
        </w:r>
        <w:r w:rsidDel="001946FA">
          <w:rPr>
            <w:rFonts w:hint="eastAsia"/>
          </w:rPr>
          <w:delText>2</w:delText>
        </w:r>
        <w:r w:rsidDel="001946FA">
          <w:rPr>
            <w:rFonts w:hint="eastAsia"/>
          </w:rPr>
          <w:delText>）</w:delText>
        </w:r>
        <w:r w:rsidR="005268F4" w:rsidDel="001946FA">
          <w:rPr>
            <w:rFonts w:hint="eastAsia"/>
          </w:rPr>
          <w:delText>NAS</w:delText>
        </w:r>
        <w:r w:rsidR="005268F4" w:rsidDel="001946FA">
          <w:rPr>
            <w:rFonts w:hint="eastAsia"/>
          </w:rPr>
          <w:delText>层：主要</w:delText>
        </w:r>
        <w:r w:rsidDel="001946FA">
          <w:rPr>
            <w:rFonts w:hint="eastAsia"/>
          </w:rPr>
          <w:delText>控制和管理</w:delText>
        </w:r>
        <w:r w:rsidR="005268F4" w:rsidDel="001946FA">
          <w:rPr>
            <w:rFonts w:hint="eastAsia"/>
          </w:rPr>
          <w:delText>非接入层部分，包括呼叫控制、移动性管理和安全控制等。</w:delText>
        </w:r>
      </w:del>
    </w:p>
    <w:p w:rsidR="005C4AC7" w:rsidRDefault="005268F4" w:rsidP="00DF5557">
      <w:pPr>
        <w:pStyle w:val="aa"/>
        <w:spacing w:before="163" w:after="163"/>
      </w:pPr>
      <w:bookmarkStart w:id="541" w:name="_Toc33123561"/>
      <w:r>
        <w:rPr>
          <w:rFonts w:hint="eastAsia"/>
        </w:rPr>
        <w:t>3</w:t>
      </w:r>
      <w:r>
        <w:t>.1.2 LTE</w:t>
      </w:r>
      <w:r>
        <w:rPr>
          <w:rFonts w:hint="eastAsia"/>
        </w:rPr>
        <w:t>架构关键技术</w:t>
      </w:r>
      <w:bookmarkEnd w:id="541"/>
    </w:p>
    <w:p w:rsidR="005C4AC7" w:rsidRDefault="005C4AC7" w:rsidP="005C4AC7">
      <w:pPr>
        <w:ind w:firstLine="480"/>
      </w:pPr>
      <w:r>
        <w:t>LTE</w:t>
      </w:r>
      <w:r>
        <w:rPr>
          <w:rFonts w:hint="eastAsia"/>
        </w:rPr>
        <w:t>架构中主要的关键技术如下：</w:t>
      </w:r>
    </w:p>
    <w:p w:rsidR="005C4AC7" w:rsidRDefault="005C4AC7" w:rsidP="005C4AC7">
      <w:pPr>
        <w:ind w:firstLine="480"/>
      </w:pPr>
      <w:r>
        <w:rPr>
          <w:rFonts w:hint="eastAsia"/>
        </w:rPr>
        <w:lastRenderedPageBreak/>
        <w:t>（</w:t>
      </w:r>
      <w:r>
        <w:rPr>
          <w:rFonts w:hint="eastAsia"/>
        </w:rPr>
        <w:t>1</w:t>
      </w:r>
      <w:r>
        <w:rPr>
          <w:rFonts w:hint="eastAsia"/>
        </w:rPr>
        <w:t>）</w:t>
      </w:r>
      <w:ins w:id="542" w:author="18771030236@163.com" w:date="2020-02-22T00:31:00Z">
        <w:r w:rsidR="0003740C">
          <w:rPr>
            <w:rFonts w:hint="eastAsia"/>
          </w:rPr>
          <w:t>O</w:t>
        </w:r>
        <w:r w:rsidR="0003740C">
          <w:t>FDM</w:t>
        </w:r>
      </w:ins>
      <w:del w:id="543" w:author="18771030236@163.com" w:date="2020-02-22T00:31:00Z">
        <w:r w:rsidDel="0003740C">
          <w:rPr>
            <w:rFonts w:hint="eastAsia"/>
          </w:rPr>
          <w:delText>正交频分复用技术</w:delText>
        </w:r>
      </w:del>
    </w:p>
    <w:p w:rsidR="00FF7EB6" w:rsidDel="0003740C" w:rsidRDefault="0003740C" w:rsidP="005C4AC7">
      <w:pPr>
        <w:ind w:firstLine="480"/>
        <w:rPr>
          <w:del w:id="544" w:author="18771030236@163.com" w:date="2020-02-22T00:38:00Z"/>
        </w:rPr>
      </w:pPr>
      <w:ins w:id="545" w:author="18771030236@163.com" w:date="2020-02-22T00:31:00Z">
        <w:r>
          <w:t>LTE</w:t>
        </w:r>
        <w:r>
          <w:rPr>
            <w:rFonts w:hint="eastAsia"/>
          </w:rPr>
          <w:t>有两</w:t>
        </w:r>
      </w:ins>
      <w:ins w:id="546" w:author="18771030236@163.com" w:date="2020-02-22T00:34:00Z">
        <w:r>
          <w:rPr>
            <w:rFonts w:hint="eastAsia"/>
          </w:rPr>
          <w:t>项</w:t>
        </w:r>
      </w:ins>
      <w:ins w:id="547" w:author="18771030236@163.com" w:date="2020-02-22T00:31:00Z">
        <w:r>
          <w:rPr>
            <w:rFonts w:hint="eastAsia"/>
          </w:rPr>
          <w:t>关键的物理层技术</w:t>
        </w:r>
      </w:ins>
      <w:ins w:id="548" w:author="18771030236@163.com" w:date="2020-02-22T00:32:00Z">
        <w:r>
          <w:rPr>
            <w:rFonts w:hint="eastAsia"/>
          </w:rPr>
          <w:t>：</w:t>
        </w:r>
      </w:ins>
      <w:r w:rsidR="004F4127">
        <w:rPr>
          <w:rFonts w:hint="eastAsia"/>
        </w:rPr>
        <w:t>O</w:t>
      </w:r>
      <w:r w:rsidR="004F4127">
        <w:t>FDM</w:t>
      </w:r>
      <w:r w:rsidR="005C4AC7">
        <w:rPr>
          <w:rFonts w:hint="eastAsia"/>
        </w:rPr>
        <w:t>（</w:t>
      </w:r>
      <w:r w:rsidR="005C4AC7">
        <w:t xml:space="preserve">Orthogonal Frequency Division multiplexing, </w:t>
      </w:r>
      <w:r w:rsidR="004F4127">
        <w:rPr>
          <w:rFonts w:hint="eastAsia"/>
        </w:rPr>
        <w:t>正交频分复用</w:t>
      </w:r>
      <w:r w:rsidR="005C4AC7">
        <w:rPr>
          <w:rFonts w:hint="eastAsia"/>
        </w:rPr>
        <w:t>）技术</w:t>
      </w:r>
      <w:ins w:id="549" w:author="18771030236@163.com" w:date="2020-02-22T00:33:00Z">
        <w:r>
          <w:rPr>
            <w:rFonts w:hint="eastAsia"/>
          </w:rPr>
          <w:t>和</w:t>
        </w:r>
      </w:ins>
      <w:ins w:id="550" w:author="18771030236@163.com" w:date="2020-02-22T00:34:00Z">
        <w:r>
          <w:rPr>
            <w:rFonts w:hint="eastAsia"/>
          </w:rPr>
          <w:t>M</w:t>
        </w:r>
        <w:r>
          <w:t>IMO</w:t>
        </w:r>
        <w:r>
          <w:rPr>
            <w:rFonts w:hint="eastAsia"/>
          </w:rPr>
          <w:t>（</w:t>
        </w:r>
        <w:r>
          <w:t xml:space="preserve">Multiple Input Multiple </w:t>
        </w:r>
        <w:r>
          <w:rPr>
            <w:rFonts w:hint="eastAsia"/>
          </w:rPr>
          <w:t>O</w:t>
        </w:r>
        <w:r>
          <w:t xml:space="preserve">utput, </w:t>
        </w:r>
        <w:r>
          <w:rPr>
            <w:rFonts w:hint="eastAsia"/>
          </w:rPr>
          <w:t>多输入多输出）。</w:t>
        </w:r>
        <w:r>
          <w:rPr>
            <w:rFonts w:hint="eastAsia"/>
          </w:rPr>
          <w:t>O</w:t>
        </w:r>
      </w:ins>
      <w:ins w:id="551" w:author="18771030236@163.com" w:date="2020-02-22T00:35:00Z">
        <w:r>
          <w:t>FDM</w:t>
        </w:r>
      </w:ins>
      <w:r w:rsidR="005C4AC7">
        <w:rPr>
          <w:rFonts w:hint="eastAsia"/>
        </w:rPr>
        <w:t>是</w:t>
      </w:r>
      <w:r w:rsidR="00611B58">
        <w:rPr>
          <w:rFonts w:hint="eastAsia"/>
        </w:rPr>
        <w:t>一种应用广泛的</w:t>
      </w:r>
      <w:r w:rsidR="005C4AC7">
        <w:rPr>
          <w:rFonts w:hint="eastAsia"/>
        </w:rPr>
        <w:t>多载波</w:t>
      </w:r>
      <w:r w:rsidR="00611B58">
        <w:rPr>
          <w:rFonts w:hint="eastAsia"/>
        </w:rPr>
        <w:t>接入方案</w:t>
      </w:r>
      <w:r w:rsidR="005C4AC7">
        <w:rPr>
          <w:rFonts w:hint="eastAsia"/>
        </w:rPr>
        <w:t>，</w:t>
      </w:r>
      <w:r w:rsidR="00611B58">
        <w:rPr>
          <w:rFonts w:hint="eastAsia"/>
        </w:rPr>
        <w:t>核心思想是</w:t>
      </w:r>
      <w:r w:rsidR="005C4AC7">
        <w:rPr>
          <w:rFonts w:hint="eastAsia"/>
        </w:rPr>
        <w:t>在频域内将</w:t>
      </w:r>
      <w:r w:rsidR="00611B58">
        <w:rPr>
          <w:rFonts w:hint="eastAsia"/>
        </w:rPr>
        <w:t>无线</w:t>
      </w:r>
      <w:r w:rsidR="005C4AC7">
        <w:rPr>
          <w:rFonts w:hint="eastAsia"/>
        </w:rPr>
        <w:t>信道</w:t>
      </w:r>
      <w:r w:rsidR="00611B58">
        <w:rPr>
          <w:rFonts w:hint="eastAsia"/>
        </w:rPr>
        <w:t>划分为</w:t>
      </w:r>
      <w:r w:rsidR="005C4AC7">
        <w:rPr>
          <w:rFonts w:hint="eastAsia"/>
        </w:rPr>
        <w:t>若干</w:t>
      </w:r>
      <w:r w:rsidR="00611B58">
        <w:rPr>
          <w:rFonts w:hint="eastAsia"/>
        </w:rPr>
        <w:t>个</w:t>
      </w:r>
      <w:r w:rsidR="005C4AC7">
        <w:rPr>
          <w:rFonts w:hint="eastAsia"/>
        </w:rPr>
        <w:t>正交的</w:t>
      </w:r>
      <w:ins w:id="552" w:author="18771030236@163.com" w:date="2020-02-22T00:35:00Z">
        <w:r>
          <w:rPr>
            <w:rFonts w:hint="eastAsia"/>
          </w:rPr>
          <w:t>互不</w:t>
        </w:r>
      </w:ins>
      <w:ins w:id="553" w:author="18771030236@163.com" w:date="2020-02-22T00:39:00Z">
        <w:r>
          <w:rPr>
            <w:rFonts w:hint="eastAsia"/>
          </w:rPr>
          <w:t>干扰</w:t>
        </w:r>
      </w:ins>
      <w:ins w:id="554" w:author="18771030236@163.com" w:date="2020-02-22T00:35:00Z">
        <w:r>
          <w:rPr>
            <w:rFonts w:hint="eastAsia"/>
          </w:rPr>
          <w:t>的</w:t>
        </w:r>
      </w:ins>
      <w:r w:rsidR="005C4AC7">
        <w:rPr>
          <w:rFonts w:hint="eastAsia"/>
        </w:rPr>
        <w:t>子信道</w:t>
      </w:r>
      <w:del w:id="555" w:author="18771030236@163.com" w:date="2020-02-22T00:36:00Z">
        <w:r w:rsidR="005C4AC7" w:rsidDel="0003740C">
          <w:rPr>
            <w:rFonts w:hint="eastAsia"/>
          </w:rPr>
          <w:delText>，</w:delText>
        </w:r>
        <w:r w:rsidR="00611B58" w:rsidDel="0003740C">
          <w:rPr>
            <w:rFonts w:hint="eastAsia"/>
          </w:rPr>
          <w:delText>子信道之间互不影响</w:delText>
        </w:r>
      </w:del>
      <w:r w:rsidR="00611B58">
        <w:rPr>
          <w:rFonts w:hint="eastAsia"/>
        </w:rPr>
        <w:t>，接收端接收到</w:t>
      </w:r>
      <w:r w:rsidR="00FF7EB6">
        <w:rPr>
          <w:rFonts w:hint="eastAsia"/>
        </w:rPr>
        <w:t>信息</w:t>
      </w:r>
      <w:r w:rsidR="00611B58">
        <w:rPr>
          <w:rFonts w:hint="eastAsia"/>
        </w:rPr>
        <w:t>后，可以通过一定的技术</w:t>
      </w:r>
      <w:r w:rsidR="00FF7EB6">
        <w:rPr>
          <w:rFonts w:hint="eastAsia"/>
        </w:rPr>
        <w:t>手段将正交信号分开，这就类似于把高速传输的串行数据信号转换成低速传输的多个并行信号，</w:t>
      </w:r>
      <w:r w:rsidR="00FF7EB6">
        <w:t>OFD</w:t>
      </w:r>
      <w:ins w:id="556" w:author="18771030236@163.com" w:date="2020-02-22T00:38:00Z">
        <w:r>
          <w:t>M</w:t>
        </w:r>
      </w:ins>
      <w:del w:id="557" w:author="18771030236@163.com" w:date="2020-02-22T00:38:00Z">
        <w:r w:rsidR="00FF7EB6" w:rsidDel="0003740C">
          <w:delText>M</w:delText>
        </w:r>
      </w:del>
      <w:r w:rsidR="00FF7EB6">
        <w:rPr>
          <w:rFonts w:hint="eastAsia"/>
        </w:rPr>
        <w:t>的频谱示意图</w:t>
      </w:r>
      <w:r w:rsidR="00FF7EB6" w:rsidRPr="004F4127">
        <w:rPr>
          <w:rFonts w:hint="eastAsia"/>
        </w:rPr>
        <w:t>如</w:t>
      </w:r>
      <w:ins w:id="558" w:author="18771030236@163.com" w:date="2020-02-22T00:37:00Z">
        <w:r>
          <w:rPr>
            <w:rFonts w:hint="eastAsia"/>
          </w:rPr>
          <w:t>下</w:t>
        </w:r>
      </w:ins>
      <w:r w:rsidR="00FF7EB6" w:rsidRPr="004F4127">
        <w:rPr>
          <w:rFonts w:hint="eastAsia"/>
        </w:rPr>
        <w:t>图</w:t>
      </w:r>
      <w:del w:id="559" w:author="18771030236@163.com" w:date="2020-02-22T00:38:00Z">
        <w:r w:rsidR="00FF7EB6" w:rsidRPr="004F4127" w:rsidDel="0003740C">
          <w:rPr>
            <w:rFonts w:hint="eastAsia"/>
          </w:rPr>
          <w:delText>3</w:delText>
        </w:r>
        <w:r w:rsidR="00FF7EB6" w:rsidRPr="004F4127" w:rsidDel="0003740C">
          <w:delText>-3</w:delText>
        </w:r>
      </w:del>
      <w:r w:rsidR="00FF7EB6" w:rsidRPr="004F4127">
        <w:rPr>
          <w:rFonts w:hint="eastAsia"/>
        </w:rPr>
        <w:t>所示</w:t>
      </w:r>
      <w:ins w:id="560" w:author="18771030236@163.com" w:date="2020-02-22T00:38:00Z">
        <w:r>
          <w:rPr>
            <w:rFonts w:hint="eastAsia"/>
          </w:rPr>
          <w:t>：</w:t>
        </w:r>
      </w:ins>
      <w:del w:id="561" w:author="18771030236@163.com" w:date="2020-02-22T00:38:00Z">
        <w:r w:rsidR="00FF7EB6" w:rsidDel="0003740C">
          <w:rPr>
            <w:rFonts w:hint="eastAsia"/>
          </w:rPr>
          <w:delText>，这种方式有效减少了子信道之间的干扰</w:delText>
        </w:r>
        <w:r w:rsidR="00FF7EB6" w:rsidDel="0003740C">
          <w:rPr>
            <w:rFonts w:hint="eastAsia"/>
          </w:rPr>
          <w:delText>[</w:delText>
        </w:r>
        <w:r w:rsidR="00FF7EB6" w:rsidDel="0003740C">
          <w:delText>58]</w:delText>
        </w:r>
        <w:r w:rsidR="00FF7EB6" w:rsidDel="0003740C">
          <w:rPr>
            <w:rFonts w:hint="eastAsia"/>
          </w:rPr>
          <w:delText>。</w:delText>
        </w:r>
      </w:del>
    </w:p>
    <w:p w:rsidR="00FF7EB6" w:rsidDel="0003740C" w:rsidRDefault="00FF7EB6" w:rsidP="0003740C">
      <w:pPr>
        <w:ind w:firstLineChars="0" w:firstLine="0"/>
        <w:rPr>
          <w:del w:id="562" w:author="18771030236@163.com" w:date="2020-02-22T00:38:00Z"/>
          <w:rFonts w:hint="eastAsia"/>
        </w:rPr>
        <w:pPrChange w:id="563" w:author="18771030236@163.com" w:date="2020-02-22T00:38:00Z">
          <w:pPr>
            <w:ind w:firstLineChars="0" w:firstLine="0"/>
            <w:jc w:val="center"/>
          </w:pPr>
        </w:pPrChange>
      </w:pPr>
    </w:p>
    <w:p w:rsidR="00FF7EB6" w:rsidRPr="0003740C" w:rsidDel="0003740C" w:rsidRDefault="00FF7EB6" w:rsidP="0003740C">
      <w:pPr>
        <w:ind w:firstLineChars="0" w:firstLine="0"/>
        <w:rPr>
          <w:del w:id="564" w:author="18771030236@163.com" w:date="2020-02-22T00:38:00Z"/>
          <w:rFonts w:hint="eastAsia"/>
        </w:rPr>
        <w:pPrChange w:id="565" w:author="18771030236@163.com" w:date="2020-02-22T00:38:00Z">
          <w:pPr>
            <w:ind w:firstLineChars="0" w:firstLine="0"/>
            <w:jc w:val="center"/>
          </w:pPr>
        </w:pPrChange>
      </w:pPr>
    </w:p>
    <w:p w:rsidR="00FF7EB6" w:rsidRDefault="00FF7EB6" w:rsidP="0003740C">
      <w:pPr>
        <w:ind w:firstLineChars="0" w:firstLine="0"/>
        <w:rPr>
          <w:rFonts w:hint="eastAsia"/>
        </w:rPr>
        <w:pPrChange w:id="566" w:author="18771030236@163.com" w:date="2020-02-22T00:38:00Z">
          <w:pPr>
            <w:ind w:firstLineChars="0" w:firstLine="0"/>
            <w:jc w:val="center"/>
          </w:pPr>
        </w:pPrChange>
      </w:pPr>
    </w:p>
    <w:p w:rsidR="004E6408" w:rsidRDefault="00FD352F" w:rsidP="000C3871">
      <w:pPr>
        <w:ind w:firstLineChars="0" w:firstLine="0"/>
        <w:jc w:val="center"/>
      </w:pPr>
      <w:r>
        <w:rPr>
          <w:noProof/>
        </w:rPr>
        <w:object w:dxaOrig="4921" w:dyaOrig="1391">
          <v:shape id="_x0000_i1036" type="#_x0000_t75" alt="" style="width:217.65pt;height:62.85pt;mso-width-percent:0;mso-height-percent:0;mso-width-percent:0;mso-height-percent:0" o:ole="">
            <v:imagedata r:id="rId55" o:title=""/>
          </v:shape>
          <o:OLEObject Type="Embed" ProgID="Visio.Drawing.15" ShapeID="_x0000_i1036" DrawAspect="Content" ObjectID="_1643843063" r:id="rId56"/>
        </w:object>
      </w:r>
    </w:p>
    <w:p w:rsidR="004E6408" w:rsidRDefault="004E6408" w:rsidP="000C3871">
      <w:pPr>
        <w:pStyle w:val="af6"/>
      </w:pPr>
      <w:r>
        <w:t xml:space="preserve">(a) </w:t>
      </w:r>
      <w:r>
        <w:rPr>
          <w:rFonts w:hint="eastAsia"/>
        </w:rPr>
        <w:t>传统的多载波技术</w:t>
      </w:r>
    </w:p>
    <w:p w:rsidR="004E6408" w:rsidRDefault="00FD352F" w:rsidP="004E6408">
      <w:pPr>
        <w:ind w:firstLineChars="0" w:firstLine="0"/>
        <w:jc w:val="center"/>
      </w:pPr>
      <w:r>
        <w:rPr>
          <w:noProof/>
        </w:rPr>
        <w:object w:dxaOrig="4921" w:dyaOrig="1391">
          <v:shape id="_x0000_i1037" type="#_x0000_t75" alt="" style="width:221pt;height:62.85pt;mso-width-percent:0;mso-height-percent:0;mso-width-percent:0;mso-height-percent:0" o:ole="">
            <v:imagedata r:id="rId57" o:title=""/>
          </v:shape>
          <o:OLEObject Type="Embed" ProgID="Visio.Drawing.15" ShapeID="_x0000_i1037" DrawAspect="Content" ObjectID="_1643843064" r:id="rId58"/>
        </w:object>
      </w:r>
    </w:p>
    <w:p w:rsidR="004E6408" w:rsidRDefault="004E6408" w:rsidP="000C3871">
      <w:pPr>
        <w:pStyle w:val="af6"/>
      </w:pPr>
      <w:r>
        <w:rPr>
          <w:rFonts w:hint="eastAsia"/>
        </w:rPr>
        <w:t>(</w:t>
      </w:r>
      <w:r>
        <w:t>b) OFDM</w:t>
      </w:r>
      <w:r>
        <w:rPr>
          <w:rFonts w:hint="eastAsia"/>
        </w:rPr>
        <w:t>技术</w:t>
      </w:r>
    </w:p>
    <w:p w:rsidR="004E6408" w:rsidRDefault="004E6408" w:rsidP="000C3871">
      <w:pPr>
        <w:pStyle w:val="af6"/>
      </w:pPr>
      <w:r w:rsidRPr="004F4127">
        <w:rPr>
          <w:rFonts w:hint="eastAsia"/>
        </w:rPr>
        <w:t>图</w:t>
      </w:r>
      <w:r w:rsidRPr="004F4127">
        <w:rPr>
          <w:rFonts w:hint="eastAsia"/>
        </w:rPr>
        <w:t>3-3 OFDM</w:t>
      </w:r>
      <w:r w:rsidRPr="004F4127">
        <w:rPr>
          <w:rFonts w:hint="eastAsia"/>
        </w:rPr>
        <w:t>频谱图</w:t>
      </w:r>
    </w:p>
    <w:p w:rsidR="00DE2B34" w:rsidRDefault="005C4AC7" w:rsidP="00D03417">
      <w:pPr>
        <w:ind w:firstLineChars="0" w:firstLine="420"/>
        <w:rPr>
          <w:ins w:id="567" w:author="18771030236@163.com" w:date="2020-02-22T01:00:00Z"/>
          <w:rFonts w:hint="eastAsia"/>
        </w:rPr>
      </w:pPr>
      <w:r>
        <w:rPr>
          <w:rFonts w:hint="eastAsia"/>
        </w:rPr>
        <w:t>在以往频分复用的系统中，为了</w:t>
      </w:r>
      <w:ins w:id="568" w:author="18771030236@163.com" w:date="2020-02-22T00:43:00Z">
        <w:r w:rsidR="00891D0B">
          <w:rPr>
            <w:rFonts w:hint="eastAsia"/>
          </w:rPr>
          <w:t>更好地</w:t>
        </w:r>
      </w:ins>
      <w:r>
        <w:rPr>
          <w:rFonts w:hint="eastAsia"/>
        </w:rPr>
        <w:t>消除子信道之间的干扰</w:t>
      </w:r>
      <w:ins w:id="569" w:author="18771030236@163.com" w:date="2020-02-22T00:43:00Z">
        <w:r w:rsidR="00891D0B">
          <w:rPr>
            <w:rFonts w:hint="eastAsia"/>
          </w:rPr>
          <w:t>通常</w:t>
        </w:r>
      </w:ins>
      <w:ins w:id="570" w:author="18771030236@163.com" w:date="2020-02-22T00:40:00Z">
        <w:r w:rsidR="0003740C">
          <w:rPr>
            <w:rFonts w:hint="eastAsia"/>
          </w:rPr>
          <w:t>会</w:t>
        </w:r>
      </w:ins>
      <w:del w:id="571" w:author="18771030236@163.com" w:date="2020-02-22T00:40:00Z">
        <w:r w:rsidDel="0003740C">
          <w:rPr>
            <w:rFonts w:hint="eastAsia"/>
          </w:rPr>
          <w:delText>，需要</w:delText>
        </w:r>
      </w:del>
      <w:r>
        <w:rPr>
          <w:rFonts w:hint="eastAsia"/>
        </w:rPr>
        <w:t>在相邻的两个子信道之间增</w:t>
      </w:r>
      <w:r w:rsidR="004F4127">
        <w:rPr>
          <w:rFonts w:hint="eastAsia"/>
        </w:rPr>
        <w:t>加</w:t>
      </w:r>
      <w:ins w:id="572" w:author="18771030236@163.com" w:date="2020-02-22T00:43:00Z">
        <w:r w:rsidR="00891D0B">
          <w:rPr>
            <w:rFonts w:hint="eastAsia"/>
          </w:rPr>
          <w:t>足够</w:t>
        </w:r>
      </w:ins>
      <w:del w:id="573" w:author="18771030236@163.com" w:date="2020-02-22T00:43:00Z">
        <w:r w:rsidDel="00891D0B">
          <w:rPr>
            <w:rFonts w:hint="eastAsia"/>
          </w:rPr>
          <w:delText>更大</w:delText>
        </w:r>
      </w:del>
      <w:r>
        <w:rPr>
          <w:rFonts w:hint="eastAsia"/>
        </w:rPr>
        <w:t>的保护频带，而正交的技术允许没有保护频带，甚至相互覆盖仍不会造成干扰，比起传统的系统</w:t>
      </w:r>
      <w:ins w:id="574" w:author="18771030236@163.com" w:date="2020-02-22T00:42:00Z">
        <w:r w:rsidR="00891D0B">
          <w:rPr>
            <w:rFonts w:hint="eastAsia"/>
          </w:rPr>
          <w:t>即降低了子信道之间的干扰性又</w:t>
        </w:r>
      </w:ins>
      <w:r>
        <w:rPr>
          <w:rFonts w:hint="eastAsia"/>
        </w:rPr>
        <w:t>极大提高了带宽利用率</w:t>
      </w:r>
      <w:ins w:id="575" w:author="18771030236@163.com" w:date="2020-02-22T00:42:00Z">
        <w:r w:rsidR="00891D0B">
          <w:rPr>
            <w:rFonts w:hint="eastAsia"/>
          </w:rPr>
          <w:t>[</w:t>
        </w:r>
        <w:r w:rsidR="00891D0B">
          <w:t>58]</w:t>
        </w:r>
      </w:ins>
      <w:r>
        <w:rPr>
          <w:rFonts w:hint="eastAsia"/>
        </w:rPr>
        <w:t>；</w:t>
      </w:r>
      <w:r w:rsidR="00F77767" w:rsidRPr="00D03417">
        <w:rPr>
          <w:rFonts w:hint="eastAsia"/>
        </w:rPr>
        <w:t>由于</w:t>
      </w:r>
      <w:del w:id="576" w:author="18771030236@163.com" w:date="2020-02-22T01:02:00Z">
        <w:r w:rsidR="00F77767" w:rsidRPr="00D03417" w:rsidDel="00DE2B34">
          <w:rPr>
            <w:rFonts w:hint="eastAsia"/>
          </w:rPr>
          <w:delText>多个</w:delText>
        </w:r>
      </w:del>
      <w:ins w:id="577" w:author="18771030236@163.com" w:date="2020-02-22T01:03:00Z">
        <w:r w:rsidR="00DE2B34">
          <w:rPr>
            <w:rFonts w:hint="eastAsia"/>
          </w:rPr>
          <w:t>在每个</w:t>
        </w:r>
      </w:ins>
      <w:ins w:id="578" w:author="18771030236@163.com" w:date="2020-02-22T01:00:00Z">
        <w:r w:rsidR="00DE2B34">
          <w:rPr>
            <w:rFonts w:hint="eastAsia"/>
          </w:rPr>
          <w:t>子载波</w:t>
        </w:r>
      </w:ins>
      <w:ins w:id="579" w:author="18771030236@163.com" w:date="2020-02-22T01:03:00Z">
        <w:r w:rsidR="00DE2B34">
          <w:rPr>
            <w:rFonts w:hint="eastAsia"/>
          </w:rPr>
          <w:t>上</w:t>
        </w:r>
      </w:ins>
      <w:ins w:id="580" w:author="18771030236@163.com" w:date="2020-02-22T01:00:00Z">
        <w:r w:rsidR="00DE2B34">
          <w:rPr>
            <w:rFonts w:hint="eastAsia"/>
          </w:rPr>
          <w:t>传输信号</w:t>
        </w:r>
      </w:ins>
      <w:ins w:id="581" w:author="18771030236@163.com" w:date="2020-02-22T01:03:00Z">
        <w:r w:rsidR="00DE2B34">
          <w:rPr>
            <w:rFonts w:hint="eastAsia"/>
          </w:rPr>
          <w:t>的时间</w:t>
        </w:r>
      </w:ins>
      <w:ins w:id="582" w:author="18771030236@163.com" w:date="2020-02-22T01:04:00Z">
        <w:r w:rsidR="00DE2B34">
          <w:rPr>
            <w:rFonts w:hint="eastAsia"/>
          </w:rPr>
          <w:t>要比</w:t>
        </w:r>
      </w:ins>
      <w:ins w:id="583" w:author="18771030236@163.com" w:date="2020-02-22T01:05:00Z">
        <w:r w:rsidR="00DE2B34">
          <w:rPr>
            <w:rFonts w:hint="eastAsia"/>
          </w:rPr>
          <w:t>单载波</w:t>
        </w:r>
      </w:ins>
      <w:ins w:id="584" w:author="18771030236@163.com" w:date="2020-02-22T01:06:00Z">
        <w:r w:rsidR="00DE2B34">
          <w:rPr>
            <w:rFonts w:hint="eastAsia"/>
          </w:rPr>
          <w:t>信号传输的时间长很多，使得</w:t>
        </w:r>
      </w:ins>
      <w:ins w:id="585" w:author="18771030236@163.com" w:date="2020-02-22T01:07:00Z">
        <w:r w:rsidR="00DE2B34">
          <w:rPr>
            <w:rFonts w:hint="eastAsia"/>
          </w:rPr>
          <w:t>O</w:t>
        </w:r>
        <w:r w:rsidR="00DE2B34">
          <w:t>FDM</w:t>
        </w:r>
        <w:r w:rsidR="00DE2B34">
          <w:rPr>
            <w:rFonts w:hint="eastAsia"/>
          </w:rPr>
          <w:t>在对抗信道</w:t>
        </w:r>
      </w:ins>
      <w:ins w:id="586" w:author="18771030236@163.com" w:date="2020-02-22T01:08:00Z">
        <w:r w:rsidR="00DE2B34">
          <w:rPr>
            <w:rFonts w:hint="eastAsia"/>
          </w:rPr>
          <w:t>衰落方面有着较好的表现。</w:t>
        </w:r>
      </w:ins>
    </w:p>
    <w:p w:rsidR="005C4AC7" w:rsidRDefault="00F77767" w:rsidP="00D03417">
      <w:pPr>
        <w:ind w:firstLineChars="0" w:firstLine="420"/>
      </w:pPr>
      <w:r w:rsidRPr="00D03417">
        <w:rPr>
          <w:rFonts w:hint="eastAsia"/>
        </w:rPr>
        <w:t>正交的子载波信号传输信息，比单载波信号的传输时间消耗更长，这使得在信道衰落和脉冲噪声的环境下</w:t>
      </w:r>
      <w:r w:rsidRPr="00D03417">
        <w:rPr>
          <w:rFonts w:hint="eastAsia"/>
        </w:rPr>
        <w:t xml:space="preserve"> OFDM </w:t>
      </w:r>
      <w:r w:rsidRPr="00D03417">
        <w:rPr>
          <w:rFonts w:hint="eastAsia"/>
        </w:rPr>
        <w:t>可以更好地对抗衰落。</w:t>
      </w:r>
      <w:del w:id="587" w:author="18771030236@163.com" w:date="2020-02-21T16:24:00Z">
        <w:r w:rsidRPr="00D03417" w:rsidDel="00741723">
          <w:rPr>
            <w:rFonts w:hint="eastAsia"/>
          </w:rPr>
          <w:delText>由于</w:delText>
        </w:r>
        <w:r w:rsidRPr="00D03417" w:rsidDel="00741723">
          <w:rPr>
            <w:rFonts w:hint="eastAsia"/>
          </w:rPr>
          <w:delText xml:space="preserve"> OFDM </w:delText>
        </w:r>
        <w:r w:rsidRPr="00D03417" w:rsidDel="00741723">
          <w:rPr>
            <w:rFonts w:hint="eastAsia"/>
          </w:rPr>
          <w:delText>在发送端用多个正交子载波实现信号发射，并且不同的子载波相互正交，拥有不一样的衰落概率。</w:delText>
        </w:r>
      </w:del>
      <w:del w:id="588" w:author="18771030236@163.com" w:date="2020-02-21T16:23:00Z">
        <w:r w:rsidRPr="00D03417" w:rsidDel="00741723">
          <w:rPr>
            <w:rFonts w:hint="eastAsia"/>
          </w:rPr>
          <w:delText>实现了频率分级，强化了系统抗频率选择性衰落的能力。</w:delText>
        </w:r>
      </w:del>
      <w:r w:rsidR="005C4AC7">
        <w:rPr>
          <w:rFonts w:hint="eastAsia"/>
        </w:rPr>
        <w:t>另一方面</w:t>
      </w:r>
      <w:r w:rsidR="005C4AC7">
        <w:rPr>
          <w:rFonts w:hint="eastAsia"/>
        </w:rPr>
        <w:t>OFDM</w:t>
      </w:r>
      <w:r w:rsidR="005C4AC7">
        <w:rPr>
          <w:rFonts w:hint="eastAsia"/>
        </w:rPr>
        <w:t>使用</w:t>
      </w:r>
      <w:ins w:id="589" w:author="18771030236@163.com" w:date="2020-02-22T01:19:00Z">
        <w:r w:rsidR="004920C5">
          <w:rPr>
            <w:rFonts w:hint="eastAsia"/>
          </w:rPr>
          <w:t>了</w:t>
        </w:r>
      </w:ins>
      <w:ins w:id="590" w:author="18771030236@163.com" w:date="2020-02-22T01:10:00Z">
        <w:r w:rsidR="004920C5">
          <w:rPr>
            <w:rFonts w:hint="eastAsia"/>
          </w:rPr>
          <w:t>计算简单</w:t>
        </w:r>
      </w:ins>
      <w:ins w:id="591" w:author="18771030236@163.com" w:date="2020-02-22T01:19:00Z">
        <w:r w:rsidR="004920C5">
          <w:rPr>
            <w:rFonts w:hint="eastAsia"/>
          </w:rPr>
          <w:t>易于实现</w:t>
        </w:r>
      </w:ins>
      <w:ins w:id="592" w:author="18771030236@163.com" w:date="2020-02-22T01:10:00Z">
        <w:r w:rsidR="004920C5">
          <w:rPr>
            <w:rFonts w:hint="eastAsia"/>
          </w:rPr>
          <w:t>的</w:t>
        </w:r>
      </w:ins>
      <w:r w:rsidR="005C4AC7">
        <w:rPr>
          <w:rFonts w:hint="eastAsia"/>
        </w:rPr>
        <w:t>快速傅立叶反变化</w:t>
      </w:r>
      <w:del w:id="593" w:author="18771030236@163.com" w:date="2020-02-22T01:10:00Z">
        <w:r w:rsidR="005C4AC7" w:rsidDel="004920C5">
          <w:rPr>
            <w:rFonts w:hint="eastAsia"/>
          </w:rPr>
          <w:delText>（</w:delText>
        </w:r>
        <w:r w:rsidR="005C4AC7" w:rsidDel="004920C5">
          <w:delText>IFFT</w:delText>
        </w:r>
        <w:r w:rsidR="005C4AC7" w:rsidDel="004920C5">
          <w:rPr>
            <w:rFonts w:hint="eastAsia"/>
          </w:rPr>
          <w:delText>）</w:delText>
        </w:r>
      </w:del>
      <w:r w:rsidR="005C4AC7">
        <w:rPr>
          <w:rFonts w:hint="eastAsia"/>
        </w:rPr>
        <w:t>和快速傅立叶变化</w:t>
      </w:r>
      <w:del w:id="594" w:author="18771030236@163.com" w:date="2020-02-22T01:10:00Z">
        <w:r w:rsidR="005C4AC7" w:rsidDel="004920C5">
          <w:rPr>
            <w:rFonts w:hint="eastAsia"/>
          </w:rPr>
          <w:lastRenderedPageBreak/>
          <w:delText>（</w:delText>
        </w:r>
        <w:r w:rsidR="005C4AC7" w:rsidDel="004920C5">
          <w:rPr>
            <w:rFonts w:hint="eastAsia"/>
          </w:rPr>
          <w:delText>F</w:delText>
        </w:r>
        <w:r w:rsidR="005C4AC7" w:rsidDel="004920C5">
          <w:delText>FT</w:delText>
        </w:r>
        <w:r w:rsidR="005C4AC7" w:rsidDel="004920C5">
          <w:rPr>
            <w:rFonts w:hint="eastAsia"/>
          </w:rPr>
          <w:delText>）</w:delText>
        </w:r>
      </w:del>
      <w:r w:rsidR="005C4AC7">
        <w:rPr>
          <w:rFonts w:hint="eastAsia"/>
        </w:rPr>
        <w:t>来</w:t>
      </w:r>
      <w:ins w:id="595" w:author="18771030236@163.com" w:date="2020-02-22T01:11:00Z">
        <w:r w:rsidR="004920C5">
          <w:rPr>
            <w:rFonts w:hint="eastAsia"/>
          </w:rPr>
          <w:t>进行</w:t>
        </w:r>
      </w:ins>
      <w:del w:id="596" w:author="18771030236@163.com" w:date="2020-02-22T01:11:00Z">
        <w:r w:rsidR="00611B58" w:rsidDel="004920C5">
          <w:rPr>
            <w:rFonts w:hint="eastAsia"/>
          </w:rPr>
          <w:delText>实现</w:delText>
        </w:r>
      </w:del>
      <w:r w:rsidR="00611B58">
        <w:rPr>
          <w:rFonts w:hint="eastAsia"/>
        </w:rPr>
        <w:t>调制</w:t>
      </w:r>
      <w:r w:rsidR="005C4AC7">
        <w:rPr>
          <w:rFonts w:hint="eastAsia"/>
        </w:rPr>
        <w:t>解调</w:t>
      </w:r>
      <w:del w:id="597" w:author="18771030236@163.com" w:date="2020-02-22T01:11:00Z">
        <w:r w:rsidR="005C4AC7" w:rsidDel="004920C5">
          <w:rPr>
            <w:rFonts w:hint="eastAsia"/>
          </w:rPr>
          <w:delText>，</w:delText>
        </w:r>
      </w:del>
      <w:ins w:id="598" w:author="18771030236@163.com" w:date="2020-02-22T01:19:00Z">
        <w:r w:rsidR="004920C5">
          <w:rPr>
            <w:rFonts w:hint="eastAsia"/>
          </w:rPr>
          <w:t>。</w:t>
        </w:r>
      </w:ins>
      <w:del w:id="599" w:author="18771030236@163.com" w:date="2020-02-22T01:11:00Z">
        <w:r w:rsidR="00611B58" w:rsidDel="004920C5">
          <w:rPr>
            <w:rFonts w:hint="eastAsia"/>
          </w:rPr>
          <w:delText>易于计算</w:delText>
        </w:r>
        <w:r w:rsidR="005C4AC7" w:rsidDel="004920C5">
          <w:rPr>
            <w:rFonts w:hint="eastAsia"/>
          </w:rPr>
          <w:delText>；</w:delText>
        </w:r>
        <w:r w:rsidR="005C4AC7" w:rsidDel="004920C5">
          <w:delText>OFDM</w:delText>
        </w:r>
        <w:r w:rsidR="005C4AC7" w:rsidDel="004920C5">
          <w:rPr>
            <w:rFonts w:hint="eastAsia"/>
          </w:rPr>
          <w:delText>也可以与多种接入方式组合使用，系统设计更加灵活高效。</w:delText>
        </w:r>
      </w:del>
    </w:p>
    <w:p w:rsidR="005C4AC7" w:rsidRDefault="00D03417" w:rsidP="00A662FD">
      <w:pPr>
        <w:ind w:firstLineChars="0" w:firstLine="420"/>
        <w:rPr>
          <w:highlight w:val="yellow"/>
        </w:rPr>
      </w:pPr>
      <w:r w:rsidRPr="00FF7EB6">
        <w:rPr>
          <w:rFonts w:hint="eastAsia"/>
        </w:rPr>
        <w:t>虽然</w:t>
      </w:r>
      <w:r w:rsidRPr="00FF7EB6">
        <w:rPr>
          <w:rFonts w:hint="eastAsia"/>
        </w:rPr>
        <w:t>O</w:t>
      </w:r>
      <w:r w:rsidRPr="00FF7EB6">
        <w:t>FDM</w:t>
      </w:r>
      <w:r w:rsidRPr="00FF7EB6">
        <w:rPr>
          <w:rFonts w:hint="eastAsia"/>
        </w:rPr>
        <w:t>有着很多优点，也仍</w:t>
      </w:r>
      <w:r w:rsidR="005C4AC7" w:rsidRPr="00FF7EB6">
        <w:rPr>
          <w:rFonts w:hint="eastAsia"/>
        </w:rPr>
        <w:t>存在</w:t>
      </w:r>
      <w:r w:rsidRPr="00FF7EB6">
        <w:rPr>
          <w:rFonts w:hint="eastAsia"/>
        </w:rPr>
        <w:t>一些缺点</w:t>
      </w:r>
      <w:r w:rsidR="00FF7EB6">
        <w:rPr>
          <w:rFonts w:hint="eastAsia"/>
        </w:rPr>
        <w:t>。</w:t>
      </w:r>
      <w:r w:rsidR="006A3D0D">
        <w:rPr>
          <w:rFonts w:hint="eastAsia"/>
        </w:rPr>
        <w:t>一方面，</w:t>
      </w:r>
      <w:r w:rsidR="00FF7EB6">
        <w:rPr>
          <w:rFonts w:hint="eastAsia"/>
        </w:rPr>
        <w:t>由于</w:t>
      </w:r>
      <w:r w:rsidR="00FF7EB6">
        <w:rPr>
          <w:rFonts w:hint="eastAsia"/>
        </w:rPr>
        <w:t>O</w:t>
      </w:r>
      <w:r w:rsidR="00FF7EB6">
        <w:t>FDM</w:t>
      </w:r>
      <w:r w:rsidR="00FF7EB6">
        <w:rPr>
          <w:rFonts w:hint="eastAsia"/>
        </w:rPr>
        <w:t>的核心是依赖子载波之间严格的正交特性，而频偏或者相位噪声会造成不准确的正交，</w:t>
      </w:r>
      <w:ins w:id="600" w:author="18771030236@163.com" w:date="2020-02-22T01:20:00Z">
        <w:r w:rsidR="00FC5A25">
          <w:rPr>
            <w:rFonts w:hint="eastAsia"/>
          </w:rPr>
          <w:t>使得</w:t>
        </w:r>
      </w:ins>
      <w:del w:id="601" w:author="18771030236@163.com" w:date="2020-02-22T01:20:00Z">
        <w:r w:rsidR="00FF7EB6" w:rsidDel="00FC5A25">
          <w:rPr>
            <w:rFonts w:hint="eastAsia"/>
          </w:rPr>
          <w:delText>是的</w:delText>
        </w:r>
      </w:del>
      <w:r w:rsidR="00FF7EB6">
        <w:rPr>
          <w:rFonts w:hint="eastAsia"/>
        </w:rPr>
        <w:t>O</w:t>
      </w:r>
      <w:r w:rsidR="00FF7EB6">
        <w:t>FDM</w:t>
      </w:r>
      <w:r w:rsidR="00FF7EB6">
        <w:rPr>
          <w:rFonts w:hint="eastAsia"/>
        </w:rPr>
        <w:t>的性能大幅降低。</w:t>
      </w:r>
      <w:r w:rsidR="006A3D0D">
        <w:rPr>
          <w:rFonts w:hint="eastAsia"/>
        </w:rPr>
        <w:t>另一方面</w:t>
      </w:r>
      <w:r w:rsidR="00FF7EB6">
        <w:rPr>
          <w:rFonts w:hint="eastAsia"/>
        </w:rPr>
        <w:t>，</w:t>
      </w:r>
      <w:ins w:id="602" w:author="18771030236@163.com" w:date="2020-02-22T01:21:00Z">
        <w:r w:rsidR="00FC5A25">
          <w:rPr>
            <w:rFonts w:hint="eastAsia"/>
          </w:rPr>
          <w:t>多个子载波信号合成的</w:t>
        </w:r>
        <w:r w:rsidR="00FC5A25">
          <w:rPr>
            <w:rFonts w:hint="eastAsia"/>
          </w:rPr>
          <w:t>O</w:t>
        </w:r>
        <w:r w:rsidR="00FC5A25">
          <w:t>FDM</w:t>
        </w:r>
        <w:r w:rsidR="00FC5A25">
          <w:rPr>
            <w:rFonts w:hint="eastAsia"/>
          </w:rPr>
          <w:t>信号也会造成较高的峰均功率比。</w:t>
        </w:r>
      </w:ins>
      <w:del w:id="603" w:author="18771030236@163.com" w:date="2020-02-22T01:21:00Z">
        <w:r w:rsidR="00FF7EB6" w:rsidDel="00FC5A25">
          <w:rPr>
            <w:rFonts w:hint="eastAsia"/>
          </w:rPr>
          <w:delText>由于</w:delText>
        </w:r>
        <w:r w:rsidR="00FF7EB6" w:rsidDel="00FC5A25">
          <w:rPr>
            <w:rFonts w:hint="eastAsia"/>
          </w:rPr>
          <w:delText>O</w:delText>
        </w:r>
        <w:r w:rsidR="00FF7EB6" w:rsidDel="00FC5A25">
          <w:delText>FDM</w:delText>
        </w:r>
        <w:r w:rsidR="00FF7EB6" w:rsidDel="00FC5A25">
          <w:rPr>
            <w:rFonts w:hint="eastAsia"/>
          </w:rPr>
          <w:delText>信号是多个子载波信号的合成，会造成较大的</w:delText>
        </w:r>
        <w:r w:rsidR="00FF7EB6" w:rsidDel="00FC5A25">
          <w:delText>PAPR</w:delText>
        </w:r>
        <w:r w:rsidR="00FF7EB6" w:rsidDel="00FC5A25">
          <w:rPr>
            <w:rFonts w:hint="eastAsia"/>
          </w:rPr>
          <w:delText>（</w:delText>
        </w:r>
        <w:r w:rsidR="00FF7EB6" w:rsidDel="00FC5A25">
          <w:rPr>
            <w:rFonts w:hint="eastAsia"/>
          </w:rPr>
          <w:delText>P</w:delText>
        </w:r>
        <w:r w:rsidR="00FF7EB6" w:rsidDel="00FC5A25">
          <w:delText>eak to Average Power Ratio</w:delText>
        </w:r>
        <w:r w:rsidR="00FF7EB6" w:rsidDel="00FC5A25">
          <w:rPr>
            <w:rFonts w:hint="eastAsia"/>
          </w:rPr>
          <w:delText>，峰均功率比）。</w:delText>
        </w:r>
        <w:r w:rsidR="006A3D0D" w:rsidDel="00FC5A25">
          <w:rPr>
            <w:rFonts w:hint="eastAsia"/>
          </w:rPr>
          <w:delText>除此之外，</w:delText>
        </w:r>
        <w:r w:rsidR="006A3D0D" w:rsidDel="00FC5A25">
          <w:rPr>
            <w:rFonts w:hint="eastAsia"/>
          </w:rPr>
          <w:delText>O</w:delText>
        </w:r>
        <w:r w:rsidR="006A3D0D" w:rsidDel="00FC5A25">
          <w:delText>FDM</w:delText>
        </w:r>
        <w:r w:rsidR="006A3D0D" w:rsidDel="00FC5A25">
          <w:rPr>
            <w:rFonts w:hint="eastAsia"/>
          </w:rPr>
          <w:delText>对发射机和接收机的要求也较高。</w:delText>
        </w:r>
      </w:del>
    </w:p>
    <w:p w:rsidR="005C4AC7" w:rsidRDefault="00D03417" w:rsidP="006A3D0D">
      <w:pPr>
        <w:ind w:firstLineChars="0" w:firstLine="0"/>
      </w:pPr>
      <w:r>
        <w:rPr>
          <w:rFonts w:hint="eastAsia"/>
        </w:rPr>
        <w:t xml:space="preserve">　　</w:t>
      </w:r>
      <w:r w:rsidR="005C4AC7">
        <w:rPr>
          <w:rFonts w:hint="eastAsia"/>
        </w:rPr>
        <w:t>（</w:t>
      </w:r>
      <w:r w:rsidR="005C4AC7">
        <w:rPr>
          <w:rFonts w:hint="eastAsia"/>
        </w:rPr>
        <w:t>2</w:t>
      </w:r>
      <w:r w:rsidR="005C4AC7">
        <w:rPr>
          <w:rFonts w:hint="eastAsia"/>
        </w:rPr>
        <w:t>）</w:t>
      </w:r>
      <w:r w:rsidR="006A3D0D">
        <w:rPr>
          <w:rFonts w:hint="eastAsia"/>
        </w:rPr>
        <w:t>M</w:t>
      </w:r>
      <w:r w:rsidR="006A3D0D">
        <w:t>IMO</w:t>
      </w:r>
    </w:p>
    <w:p w:rsidR="005C4AC7" w:rsidRDefault="006A3D0D" w:rsidP="005C4AC7">
      <w:pPr>
        <w:ind w:firstLine="480"/>
      </w:pPr>
      <w:del w:id="604" w:author="18771030236@163.com" w:date="2020-02-22T01:23:00Z">
        <w:r w:rsidDel="00FC5A25">
          <w:rPr>
            <w:rFonts w:hint="eastAsia"/>
          </w:rPr>
          <w:delText>与</w:delText>
        </w:r>
        <w:r w:rsidDel="00FC5A25">
          <w:rPr>
            <w:rFonts w:hint="eastAsia"/>
          </w:rPr>
          <w:delText>O</w:delText>
        </w:r>
        <w:r w:rsidDel="00FC5A25">
          <w:delText>FDM</w:delText>
        </w:r>
        <w:r w:rsidDel="00FC5A25">
          <w:rPr>
            <w:rFonts w:hint="eastAsia"/>
          </w:rPr>
          <w:delText>一样，</w:delText>
        </w:r>
        <w:r w:rsidDel="00FC5A25">
          <w:rPr>
            <w:rFonts w:hint="eastAsia"/>
          </w:rPr>
          <w:delText>M</w:delText>
        </w:r>
        <w:r w:rsidDel="00FC5A25">
          <w:delText>IMO</w:delText>
        </w:r>
        <w:r w:rsidR="005C4AC7" w:rsidDel="00FC5A25">
          <w:rPr>
            <w:rFonts w:hint="eastAsia"/>
          </w:rPr>
          <w:delText>（</w:delText>
        </w:r>
        <w:r w:rsidR="005C4AC7" w:rsidDel="00FC5A25">
          <w:delText xml:space="preserve">Multiple Input Multiple </w:delText>
        </w:r>
        <w:r w:rsidR="005C4AC7" w:rsidDel="00FC5A25">
          <w:rPr>
            <w:rFonts w:hint="eastAsia"/>
          </w:rPr>
          <w:delText>O</w:delText>
        </w:r>
        <w:r w:rsidR="005C4AC7" w:rsidDel="00FC5A25">
          <w:delText>utput, MIMO</w:delText>
        </w:r>
        <w:r w:rsidR="005C4AC7" w:rsidDel="00FC5A25">
          <w:rPr>
            <w:rFonts w:hint="eastAsia"/>
          </w:rPr>
          <w:delText>）</w:delText>
        </w:r>
        <w:r w:rsidDel="00FC5A25">
          <w:rPr>
            <w:rFonts w:hint="eastAsia"/>
          </w:rPr>
          <w:delText>也</w:delText>
        </w:r>
        <w:r w:rsidR="005C4AC7" w:rsidDel="00FC5A25">
          <w:rPr>
            <w:rFonts w:hint="eastAsia"/>
          </w:rPr>
          <w:delText>是物理层</w:delText>
        </w:r>
        <w:r w:rsidDel="00FC5A25">
          <w:rPr>
            <w:rFonts w:hint="eastAsia"/>
          </w:rPr>
          <w:delText>的一项</w:delText>
        </w:r>
        <w:r w:rsidR="005C4AC7" w:rsidDel="00FC5A25">
          <w:rPr>
            <w:rFonts w:hint="eastAsia"/>
          </w:rPr>
          <w:delText>关键技术，</w:delText>
        </w:r>
        <w:r w:rsidDel="00FC5A25">
          <w:rPr>
            <w:rFonts w:hint="eastAsia"/>
          </w:rPr>
          <w:delText>在</w:delText>
        </w:r>
        <w:r w:rsidDel="00FC5A25">
          <w:rPr>
            <w:rFonts w:hint="eastAsia"/>
          </w:rPr>
          <w:delText>L</w:delText>
        </w:r>
        <w:r w:rsidDel="00FC5A25">
          <w:delText>TE</w:delText>
        </w:r>
        <w:r w:rsidDel="00FC5A25">
          <w:rPr>
            <w:rFonts w:hint="eastAsia"/>
          </w:rPr>
          <w:delText>系统中有着重要的作用</w:delText>
        </w:r>
        <w:r w:rsidR="005C4AC7" w:rsidDel="00FC5A25">
          <w:rPr>
            <w:rFonts w:hint="eastAsia"/>
          </w:rPr>
          <w:delText>。</w:delText>
        </w:r>
      </w:del>
      <w:ins w:id="605" w:author="18771030236@163.com" w:date="2020-02-22T01:25:00Z">
        <w:r w:rsidR="00FC5A25">
          <w:rPr>
            <w:rFonts w:hint="eastAsia"/>
          </w:rPr>
          <w:t>区别于传统系统中发射端和接收端只有一根天线的</w:t>
        </w:r>
      </w:ins>
      <w:ins w:id="606" w:author="18771030236@163.com" w:date="2020-02-22T01:27:00Z">
        <w:r w:rsidR="00FC5A25">
          <w:rPr>
            <w:rFonts w:hint="eastAsia"/>
          </w:rPr>
          <w:t>形式</w:t>
        </w:r>
      </w:ins>
      <w:ins w:id="607" w:author="18771030236@163.com" w:date="2020-02-22T01:26:00Z">
        <w:r w:rsidR="00FC5A25">
          <w:rPr>
            <w:rFonts w:hint="eastAsia"/>
          </w:rPr>
          <w:t>M</w:t>
        </w:r>
        <w:r w:rsidR="00FC5A25">
          <w:t>IMO</w:t>
        </w:r>
      </w:ins>
      <w:ins w:id="608" w:author="18771030236@163.com" w:date="2020-02-22T01:27:00Z">
        <w:r w:rsidR="00FC5A25">
          <w:rPr>
            <w:rFonts w:hint="eastAsia"/>
          </w:rPr>
          <w:t>则</w:t>
        </w:r>
      </w:ins>
      <w:ins w:id="609" w:author="18771030236@163.com" w:date="2020-02-22T01:26:00Z">
        <w:r w:rsidR="00FC5A25">
          <w:rPr>
            <w:rFonts w:hint="eastAsia"/>
          </w:rPr>
          <w:t>在两端同时采用了多个天线</w:t>
        </w:r>
      </w:ins>
      <w:ins w:id="610" w:author="18771030236@163.com" w:date="2020-02-22T01:27:00Z">
        <w:r w:rsidR="00FC5A25">
          <w:rPr>
            <w:rFonts w:hint="eastAsia"/>
          </w:rPr>
          <w:t>。</w:t>
        </w:r>
      </w:ins>
      <w:del w:id="611" w:author="18771030236@163.com" w:date="2020-02-22T01:26:00Z">
        <w:r w:rsidDel="00FC5A25">
          <w:rPr>
            <w:rFonts w:hint="eastAsia"/>
          </w:rPr>
          <w:delText>区别于传统的信号处理方式，</w:delText>
        </w:r>
      </w:del>
      <w:del w:id="612" w:author="18771030236@163.com" w:date="2020-02-22T01:27:00Z">
        <w:r w:rsidR="005C4AC7" w:rsidRPr="00463589" w:rsidDel="00FC5A25">
          <w:rPr>
            <w:rFonts w:hint="eastAsia"/>
          </w:rPr>
          <w:delText>MIMO</w:delText>
        </w:r>
        <w:r w:rsidDel="00FC5A25">
          <w:rPr>
            <w:rFonts w:hint="eastAsia"/>
          </w:rPr>
          <w:delText>在</w:delText>
        </w:r>
        <w:r w:rsidR="005C4AC7" w:rsidRPr="00463589" w:rsidDel="00FC5A25">
          <w:rPr>
            <w:rFonts w:hint="eastAsia"/>
          </w:rPr>
          <w:delText>发射端和接收端</w:delText>
        </w:r>
        <w:r w:rsidDel="00FC5A25">
          <w:rPr>
            <w:rFonts w:hint="eastAsia"/>
          </w:rPr>
          <w:delText>同时使用了多个天线</w:delText>
        </w:r>
        <w:r w:rsidR="005C4AC7" w:rsidRPr="00463589" w:rsidDel="00FC5A25">
          <w:rPr>
            <w:rFonts w:hint="eastAsia"/>
          </w:rPr>
          <w:delText>，</w:delText>
        </w:r>
      </w:del>
      <w:del w:id="613" w:author="18771030236@163.com" w:date="2020-02-22T01:28:00Z">
        <w:r w:rsidR="00F962B6" w:rsidDel="00FC5A25">
          <w:rPr>
            <w:rFonts w:hint="eastAsia"/>
          </w:rPr>
          <w:delText>从</w:delText>
        </w:r>
      </w:del>
      <w:r w:rsidR="00F962B6">
        <w:rPr>
          <w:rFonts w:hint="eastAsia"/>
        </w:rPr>
        <w:t>理论上来说</w:t>
      </w:r>
      <w:del w:id="614" w:author="18771030236@163.com" w:date="2020-02-22T01:28:00Z">
        <w:r w:rsidR="00F962B6" w:rsidDel="00FC5A25">
          <w:rPr>
            <w:rFonts w:hint="eastAsia"/>
          </w:rPr>
          <w:delText>，</w:delText>
        </w:r>
      </w:del>
      <w:r w:rsidR="00F962B6">
        <w:rPr>
          <w:rFonts w:hint="eastAsia"/>
        </w:rPr>
        <w:t>信道容量</w:t>
      </w:r>
      <w:ins w:id="615" w:author="18771030236@163.com" w:date="2020-02-22T01:28:00Z">
        <w:r w:rsidR="00FC5A25">
          <w:rPr>
            <w:rFonts w:hint="eastAsia"/>
          </w:rPr>
          <w:t>与天线数量呈线性正比关系。</w:t>
        </w:r>
      </w:ins>
      <w:del w:id="616" w:author="18771030236@163.com" w:date="2020-02-22T01:29:00Z">
        <w:r w:rsidR="00F962B6" w:rsidDel="00FC5A25">
          <w:rPr>
            <w:rFonts w:hint="eastAsia"/>
          </w:rPr>
          <w:delText>可以随着天线数量的增加而线性增加</w:delText>
        </w:r>
      </w:del>
      <w:r w:rsidR="00F962B6">
        <w:rPr>
          <w:rFonts w:hint="eastAsia"/>
        </w:rPr>
        <w:t>，</w:t>
      </w:r>
      <w:r>
        <w:rPr>
          <w:rFonts w:hint="eastAsia"/>
        </w:rPr>
        <w:t>这使得</w:t>
      </w:r>
      <w:del w:id="617" w:author="18771030236@163.com" w:date="2020-02-22T01:30:00Z">
        <w:r w:rsidDel="00692F83">
          <w:rPr>
            <w:rFonts w:hint="eastAsia"/>
          </w:rPr>
          <w:delText>可以在</w:delText>
        </w:r>
      </w:del>
      <w:ins w:id="618" w:author="18771030236@163.com" w:date="2020-02-22T01:30:00Z">
        <w:r w:rsidR="00692F83">
          <w:rPr>
            <w:rFonts w:hint="eastAsia"/>
          </w:rPr>
          <w:t>在</w:t>
        </w:r>
      </w:ins>
      <w:r>
        <w:rPr>
          <w:rFonts w:hint="eastAsia"/>
        </w:rPr>
        <w:t>带宽和发射功率都保持不变的</w:t>
      </w:r>
      <w:ins w:id="619" w:author="18771030236@163.com" w:date="2020-02-22T01:30:00Z">
        <w:r w:rsidR="00692F83">
          <w:rPr>
            <w:rFonts w:hint="eastAsia"/>
          </w:rPr>
          <w:t>条件下</w:t>
        </w:r>
      </w:ins>
      <w:del w:id="620" w:author="18771030236@163.com" w:date="2020-02-22T01:30:00Z">
        <w:r w:rsidDel="00692F83">
          <w:rPr>
            <w:rFonts w:hint="eastAsia"/>
          </w:rPr>
          <w:delText>情况下</w:delText>
        </w:r>
        <w:r w:rsidR="005C4AC7" w:rsidRPr="00463589" w:rsidDel="00692F83">
          <w:rPr>
            <w:rFonts w:hint="eastAsia"/>
          </w:rPr>
          <w:delText>，</w:delText>
        </w:r>
      </w:del>
      <w:r>
        <w:rPr>
          <w:rFonts w:hint="eastAsia"/>
        </w:rPr>
        <w:t>显著提高</w:t>
      </w:r>
      <w:ins w:id="621" w:author="18771030236@163.com" w:date="2020-02-22T01:30:00Z">
        <w:r w:rsidR="00692F83">
          <w:rPr>
            <w:rFonts w:hint="eastAsia"/>
          </w:rPr>
          <w:t>了</w:t>
        </w:r>
      </w:ins>
      <w:r>
        <w:rPr>
          <w:rFonts w:hint="eastAsia"/>
        </w:rPr>
        <w:t>L</w:t>
      </w:r>
      <w:r>
        <w:t>TE</w:t>
      </w:r>
      <w:r>
        <w:rPr>
          <w:rFonts w:hint="eastAsia"/>
        </w:rPr>
        <w:t>系统的吞吐量</w:t>
      </w:r>
      <w:ins w:id="622" w:author="18771030236@163.com" w:date="2020-02-22T01:31:00Z">
        <w:r w:rsidR="00692F83">
          <w:rPr>
            <w:rFonts w:hint="eastAsia"/>
          </w:rPr>
          <w:t>和</w:t>
        </w:r>
      </w:ins>
      <w:del w:id="623" w:author="18771030236@163.com" w:date="2020-02-22T01:31:00Z">
        <w:r w:rsidDel="00692F83">
          <w:rPr>
            <w:rFonts w:hint="eastAsia"/>
          </w:rPr>
          <w:delText>，提高</w:delText>
        </w:r>
      </w:del>
      <w:r w:rsidR="005C4AC7" w:rsidRPr="00463589">
        <w:rPr>
          <w:rFonts w:hint="eastAsia"/>
        </w:rPr>
        <w:t>信号的传送质量。</w:t>
      </w:r>
      <w:ins w:id="624" w:author="18771030236@163.com" w:date="2020-02-22T01:31:00Z">
        <w:r w:rsidR="00692F83">
          <w:rPr>
            <w:rFonts w:hint="eastAsia"/>
          </w:rPr>
          <w:t>图</w:t>
        </w:r>
        <w:r w:rsidR="00692F83">
          <w:rPr>
            <w:rFonts w:hint="eastAsia"/>
          </w:rPr>
          <w:t>3-4</w:t>
        </w:r>
        <w:r w:rsidR="00692F83">
          <w:rPr>
            <w:rFonts w:hint="eastAsia"/>
          </w:rPr>
          <w:t>展示了</w:t>
        </w:r>
      </w:ins>
      <w:r w:rsidR="005C4AC7">
        <w:t>MIMO</w:t>
      </w:r>
      <w:r w:rsidR="005C4AC7">
        <w:rPr>
          <w:rFonts w:hint="eastAsia"/>
        </w:rPr>
        <w:t>系统</w:t>
      </w:r>
      <w:ins w:id="625" w:author="18771030236@163.com" w:date="2020-02-22T01:31:00Z">
        <w:r w:rsidR="00692F83">
          <w:rPr>
            <w:rFonts w:hint="eastAsia"/>
          </w:rPr>
          <w:t>的框架结构：</w:t>
        </w:r>
        <w:r w:rsidR="00692F83" w:rsidDel="00692F83">
          <w:rPr>
            <w:rFonts w:hint="eastAsia"/>
          </w:rPr>
          <w:t xml:space="preserve"> </w:t>
        </w:r>
      </w:ins>
      <w:del w:id="626" w:author="18771030236@163.com" w:date="2020-02-22T01:31:00Z">
        <w:r w:rsidR="005C4AC7" w:rsidDel="00692F83">
          <w:rPr>
            <w:rFonts w:hint="eastAsia"/>
          </w:rPr>
          <w:delText>架构图如图</w:delText>
        </w:r>
        <w:r w:rsidR="004F4127" w:rsidDel="00692F83">
          <w:rPr>
            <w:rFonts w:hint="eastAsia"/>
          </w:rPr>
          <w:delText>3</w:delText>
        </w:r>
        <w:r w:rsidR="004F4127" w:rsidDel="00692F83">
          <w:delText>-4</w:delText>
        </w:r>
        <w:r w:rsidR="005C4AC7" w:rsidDel="00692F83">
          <w:rPr>
            <w:rFonts w:hint="eastAsia"/>
          </w:rPr>
          <w:delText>所示：</w:delText>
        </w:r>
      </w:del>
    </w:p>
    <w:p w:rsidR="005C4AC7" w:rsidRDefault="00FD352F" w:rsidP="00692F83">
      <w:pPr>
        <w:ind w:firstLineChars="0" w:firstLine="0"/>
        <w:jc w:val="center"/>
      </w:pPr>
      <w:r>
        <w:rPr>
          <w:noProof/>
        </w:rPr>
        <w:object w:dxaOrig="4750" w:dyaOrig="2251">
          <v:shape id="_x0000_i1038" type="#_x0000_t75" alt="" style="width:238.45pt;height:111.55pt;mso-width-percent:0;mso-height-percent:0;mso-width-percent:0;mso-height-percent:0" o:ole="">
            <v:imagedata r:id="rId59" o:title=""/>
          </v:shape>
          <o:OLEObject Type="Embed" ProgID="Visio.Drawing.15" ShapeID="_x0000_i1038" DrawAspect="Content" ObjectID="_1643843065" r:id="rId60"/>
        </w:object>
      </w:r>
    </w:p>
    <w:p w:rsidR="005C4AC7" w:rsidRDefault="005C4AC7" w:rsidP="000C3871">
      <w:pPr>
        <w:pStyle w:val="af6"/>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rsidR="005C4AC7" w:rsidRDefault="005C4AC7" w:rsidP="00BE4C05">
      <w:pPr>
        <w:ind w:firstLine="480"/>
      </w:pPr>
      <w:r>
        <w:rPr>
          <w:rFonts w:hint="eastAsia"/>
        </w:rPr>
        <w:t>M</w:t>
      </w:r>
      <w:r>
        <w:t>IMO</w:t>
      </w:r>
      <w:r w:rsidR="00F962B6">
        <w:rPr>
          <w:rFonts w:hint="eastAsia"/>
        </w:rPr>
        <w:t>的</w:t>
      </w:r>
      <w:ins w:id="627" w:author="18771030236@163.com" w:date="2020-02-22T01:44:00Z">
        <w:r w:rsidR="00692F83">
          <w:rPr>
            <w:rFonts w:hint="eastAsia"/>
          </w:rPr>
          <w:t>关键</w:t>
        </w:r>
      </w:ins>
      <w:r w:rsidR="00F962B6">
        <w:rPr>
          <w:rFonts w:hint="eastAsia"/>
        </w:rPr>
        <w:t>技术主要包括</w:t>
      </w:r>
      <w:r>
        <w:rPr>
          <w:rFonts w:hint="eastAsia"/>
        </w:rPr>
        <w:t>：</w:t>
      </w:r>
      <w:r>
        <w:t>a)</w:t>
      </w:r>
      <w:r>
        <w:rPr>
          <w:rFonts w:hint="eastAsia"/>
        </w:rPr>
        <w:t>空间分集，</w:t>
      </w:r>
      <w:del w:id="628" w:author="18771030236@163.com" w:date="2020-02-22T01:36:00Z">
        <w:r w:rsidDel="00692F83">
          <w:rPr>
            <w:rFonts w:hint="eastAsia"/>
          </w:rPr>
          <w:delText>又称为发射分集，</w:delText>
        </w:r>
      </w:del>
      <w:r w:rsidR="00BE4C05">
        <w:rPr>
          <w:rFonts w:hint="eastAsia"/>
        </w:rPr>
        <w:t>由于多天线</w:t>
      </w:r>
      <w:ins w:id="629" w:author="18771030236@163.com" w:date="2020-02-22T01:36:00Z">
        <w:r w:rsidR="00692F83">
          <w:rPr>
            <w:rFonts w:hint="eastAsia"/>
          </w:rPr>
          <w:t>技术在实现方面</w:t>
        </w:r>
      </w:ins>
      <w:r w:rsidR="00BE4C05">
        <w:rPr>
          <w:rFonts w:hint="eastAsia"/>
        </w:rPr>
        <w:t>存在着</w:t>
      </w:r>
      <w:ins w:id="630" w:author="18771030236@163.com" w:date="2020-02-22T01:36:00Z">
        <w:r w:rsidR="00692F83">
          <w:rPr>
            <w:rFonts w:hint="eastAsia"/>
          </w:rPr>
          <w:t>一定</w:t>
        </w:r>
      </w:ins>
      <w:del w:id="631" w:author="18771030236@163.com" w:date="2020-02-22T01:36:00Z">
        <w:r w:rsidR="00BE4C05" w:rsidDel="00692F83">
          <w:rPr>
            <w:rFonts w:hint="eastAsia"/>
          </w:rPr>
          <w:delText>较高</w:delText>
        </w:r>
      </w:del>
      <w:r w:rsidR="00BE4C05">
        <w:rPr>
          <w:rFonts w:hint="eastAsia"/>
        </w:rPr>
        <w:t>的复杂度，空间分集可以把复杂度放在发射端，然后在接收端只使用单根天线即可获得增益</w:t>
      </w:r>
      <w:r>
        <w:rPr>
          <w:rFonts w:hint="eastAsia"/>
        </w:rPr>
        <w:t>；</w:t>
      </w:r>
      <w:r>
        <w:t>b)</w:t>
      </w:r>
      <w:r>
        <w:rPr>
          <w:rFonts w:hint="eastAsia"/>
        </w:rPr>
        <w:t>空间复用，</w:t>
      </w:r>
      <w:r w:rsidR="00BE4C05">
        <w:rPr>
          <w:rFonts w:hint="eastAsia"/>
        </w:rPr>
        <w:t>可以在多根天线上并行发射多个数据信号，提高了数据的峰值速率</w:t>
      </w:r>
      <w:r>
        <w:rPr>
          <w:rFonts w:hint="eastAsia"/>
        </w:rPr>
        <w:t>；</w:t>
      </w:r>
      <w:r>
        <w:t>c)</w:t>
      </w:r>
      <w:r>
        <w:rPr>
          <w:rFonts w:hint="eastAsia"/>
        </w:rPr>
        <w:t>波束赋形，</w:t>
      </w:r>
      <w:r w:rsidR="00BE4C05">
        <w:rPr>
          <w:rFonts w:hint="eastAsia"/>
        </w:rPr>
        <w:t>指利用信号的相干特性</w:t>
      </w:r>
      <w:ins w:id="632" w:author="18771030236@163.com" w:date="2020-02-22T01:46:00Z">
        <w:r w:rsidR="00292EC4">
          <w:rPr>
            <w:rFonts w:hint="eastAsia"/>
          </w:rPr>
          <w:t>将能量汇聚在</w:t>
        </w:r>
      </w:ins>
      <w:del w:id="633" w:author="18771030236@163.com" w:date="2020-02-22T01:46:00Z">
        <w:r w:rsidDel="00292EC4">
          <w:rPr>
            <w:rFonts w:hint="eastAsia"/>
          </w:rPr>
          <w:delText>集中能量于</w:delText>
        </w:r>
      </w:del>
      <w:r>
        <w:rPr>
          <w:rFonts w:hint="eastAsia"/>
        </w:rPr>
        <w:t>某个或某</w:t>
      </w:r>
      <w:ins w:id="634" w:author="18771030236@163.com" w:date="2020-02-22T01:47:00Z">
        <w:r w:rsidR="00292EC4">
          <w:rPr>
            <w:rFonts w:hint="eastAsia"/>
          </w:rPr>
          <w:t>几个</w:t>
        </w:r>
      </w:ins>
      <w:del w:id="635" w:author="18771030236@163.com" w:date="2020-02-22T01:47:00Z">
        <w:r w:rsidDel="00292EC4">
          <w:rPr>
            <w:rFonts w:hint="eastAsia"/>
          </w:rPr>
          <w:delText>些</w:delText>
        </w:r>
      </w:del>
      <w:ins w:id="636" w:author="18771030236@163.com" w:date="2020-02-22T01:46:00Z">
        <w:r w:rsidR="00292EC4">
          <w:rPr>
            <w:rFonts w:hint="eastAsia"/>
          </w:rPr>
          <w:t>指定</w:t>
        </w:r>
      </w:ins>
      <w:del w:id="637" w:author="18771030236@163.com" w:date="2020-02-22T01:46:00Z">
        <w:r w:rsidDel="00292EC4">
          <w:rPr>
            <w:rFonts w:hint="eastAsia"/>
          </w:rPr>
          <w:delText>特定</w:delText>
        </w:r>
      </w:del>
      <w:r>
        <w:rPr>
          <w:rFonts w:hint="eastAsia"/>
        </w:rPr>
        <w:t>方向上</w:t>
      </w:r>
      <w:del w:id="638" w:author="18771030236@163.com" w:date="2020-02-22T01:47:00Z">
        <w:r w:rsidDel="00292EC4">
          <w:rPr>
            <w:rFonts w:hint="eastAsia"/>
          </w:rPr>
          <w:delText>，形成</w:delText>
        </w:r>
      </w:del>
      <w:ins w:id="639" w:author="18771030236@163.com" w:date="2020-02-22T01:47:00Z">
        <w:r w:rsidR="00292EC4">
          <w:rPr>
            <w:rFonts w:hint="eastAsia"/>
          </w:rPr>
          <w:t>产生</w:t>
        </w:r>
      </w:ins>
      <w:r>
        <w:rPr>
          <w:rFonts w:hint="eastAsia"/>
        </w:rPr>
        <w:t>波束</w:t>
      </w:r>
      <w:ins w:id="640" w:author="18771030236@163.com" w:date="2020-02-22T01:51:00Z">
        <w:r w:rsidR="00292EC4">
          <w:rPr>
            <w:rFonts w:hint="eastAsia"/>
          </w:rPr>
          <w:t>来</w:t>
        </w:r>
      </w:ins>
      <w:del w:id="641" w:author="18771030236@163.com" w:date="2020-02-22T01:49:00Z">
        <w:r w:rsidR="00BE4C05" w:rsidDel="00292EC4">
          <w:rPr>
            <w:rFonts w:hint="eastAsia"/>
          </w:rPr>
          <w:delText>，</w:delText>
        </w:r>
      </w:del>
      <w:ins w:id="642" w:author="18771030236@163.com" w:date="2020-02-22T01:51:00Z">
        <w:r w:rsidR="00292EC4">
          <w:rPr>
            <w:rFonts w:hint="eastAsia"/>
          </w:rPr>
          <w:t>降低</w:t>
        </w:r>
      </w:ins>
      <w:ins w:id="643" w:author="18771030236@163.com" w:date="2020-02-22T01:49:00Z">
        <w:r w:rsidR="00292EC4">
          <w:rPr>
            <w:rFonts w:hint="eastAsia"/>
          </w:rPr>
          <w:t>信号之间</w:t>
        </w:r>
      </w:ins>
      <w:ins w:id="644" w:author="18771030236@163.com" w:date="2020-02-22T01:50:00Z">
        <w:r w:rsidR="00292EC4">
          <w:rPr>
            <w:rFonts w:hint="eastAsia"/>
          </w:rPr>
          <w:t>的</w:t>
        </w:r>
      </w:ins>
      <w:ins w:id="645" w:author="18771030236@163.com" w:date="2020-02-22T01:49:00Z">
        <w:r w:rsidR="00292EC4">
          <w:rPr>
            <w:rFonts w:hint="eastAsia"/>
          </w:rPr>
          <w:t>干扰</w:t>
        </w:r>
      </w:ins>
      <w:ins w:id="646" w:author="18771030236@163.com" w:date="2020-02-22T01:51:00Z">
        <w:r w:rsidR="00292EC4">
          <w:rPr>
            <w:rFonts w:hint="eastAsia"/>
          </w:rPr>
          <w:t>性</w:t>
        </w:r>
      </w:ins>
      <w:ins w:id="647" w:author="18771030236@163.com" w:date="2020-02-22T01:50:00Z">
        <w:r w:rsidR="00292EC4">
          <w:rPr>
            <w:rFonts w:hint="eastAsia"/>
          </w:rPr>
          <w:t>。</w:t>
        </w:r>
      </w:ins>
      <w:del w:id="648" w:author="18771030236@163.com" w:date="2020-02-22T01:49:00Z">
        <w:r w:rsidR="00BE4C05" w:rsidDel="00292EC4">
          <w:rPr>
            <w:rFonts w:hint="eastAsia"/>
          </w:rPr>
          <w:delText>达到抑制干</w:delText>
        </w:r>
      </w:del>
      <w:del w:id="649" w:author="18771030236@163.com" w:date="2020-02-22T01:48:00Z">
        <w:r w:rsidR="00BE4C05" w:rsidDel="00292EC4">
          <w:rPr>
            <w:rFonts w:hint="eastAsia"/>
          </w:rPr>
          <w:delText>扰的效果</w:delText>
        </w:r>
      </w:del>
      <w:r>
        <w:rPr>
          <w:rFonts w:hint="eastAsia"/>
        </w:rPr>
        <w:t>。</w:t>
      </w:r>
    </w:p>
    <w:p w:rsidR="005C4AC7" w:rsidRDefault="005C4AC7" w:rsidP="005C4AC7">
      <w:pPr>
        <w:ind w:firstLine="480"/>
      </w:pPr>
      <w:r>
        <w:rPr>
          <w:rFonts w:hint="eastAsia"/>
        </w:rPr>
        <w:t>（</w:t>
      </w:r>
      <w:r>
        <w:rPr>
          <w:rFonts w:hint="eastAsia"/>
        </w:rPr>
        <w:t>3</w:t>
      </w:r>
      <w:r>
        <w:rPr>
          <w:rFonts w:hint="eastAsia"/>
        </w:rPr>
        <w:t>）高阶调制技术</w:t>
      </w:r>
    </w:p>
    <w:p w:rsidR="005C4AC7" w:rsidRDefault="005C4AC7" w:rsidP="005C4AC7">
      <w:pPr>
        <w:ind w:firstLine="480"/>
      </w:pPr>
      <w:r>
        <w:rPr>
          <w:rFonts w:hint="eastAsia"/>
        </w:rPr>
        <w:t>调制</w:t>
      </w:r>
      <w:ins w:id="650" w:author="18771030236@163.com" w:date="2020-02-22T01:54:00Z">
        <w:r w:rsidR="00292EC4">
          <w:rPr>
            <w:rFonts w:hint="eastAsia"/>
          </w:rPr>
          <w:t>技术是</w:t>
        </w:r>
      </w:ins>
      <w:del w:id="651" w:author="18771030236@163.com" w:date="2020-02-22T01:54:00Z">
        <w:r w:rsidDel="00292EC4">
          <w:rPr>
            <w:rFonts w:hint="eastAsia"/>
          </w:rPr>
          <w:delText>是</w:delText>
        </w:r>
        <w:r w:rsidR="00FD1207" w:rsidDel="00292EC4">
          <w:rPr>
            <w:rFonts w:hint="eastAsia"/>
          </w:rPr>
          <w:delText>信号处理的一种方式</w:delText>
        </w:r>
        <w:r w:rsidDel="00292EC4">
          <w:rPr>
            <w:rFonts w:hint="eastAsia"/>
          </w:rPr>
          <w:delText>，</w:delText>
        </w:r>
      </w:del>
      <w:r w:rsidR="00FD1207">
        <w:rPr>
          <w:rFonts w:hint="eastAsia"/>
        </w:rPr>
        <w:t>把要</w:t>
      </w:r>
      <w:r>
        <w:rPr>
          <w:rFonts w:hint="eastAsia"/>
        </w:rPr>
        <w:t>传输的</w:t>
      </w:r>
      <w:r w:rsidR="00FD1207">
        <w:rPr>
          <w:rFonts w:hint="eastAsia"/>
        </w:rPr>
        <w:t>原始信号</w:t>
      </w:r>
      <w:ins w:id="652" w:author="18771030236@163.com" w:date="2020-02-22T01:54:00Z">
        <w:r w:rsidR="00263B74">
          <w:rPr>
            <w:rFonts w:hint="eastAsia"/>
          </w:rPr>
          <w:t>处理为</w:t>
        </w:r>
      </w:ins>
      <w:del w:id="653" w:author="18771030236@163.com" w:date="2020-02-22T01:54:00Z">
        <w:r w:rsidDel="00263B74">
          <w:rPr>
            <w:rFonts w:hint="eastAsia"/>
          </w:rPr>
          <w:delText>变换成</w:delText>
        </w:r>
      </w:del>
      <w:r>
        <w:rPr>
          <w:rFonts w:hint="eastAsia"/>
        </w:rPr>
        <w:t>适合</w:t>
      </w:r>
      <w:r w:rsidR="00FD1207">
        <w:rPr>
          <w:rFonts w:hint="eastAsia"/>
        </w:rPr>
        <w:t>在信道中传输的</w:t>
      </w:r>
      <w:r>
        <w:rPr>
          <w:rFonts w:hint="eastAsia"/>
        </w:rPr>
        <w:t>信号。</w:t>
      </w:r>
      <w:r w:rsidR="00FD1207">
        <w:rPr>
          <w:rFonts w:hint="eastAsia"/>
        </w:rPr>
        <w:t>理论上而言，调制方式越高阶，带宽的利用率也越高</w:t>
      </w:r>
      <w:r>
        <w:rPr>
          <w:rFonts w:hint="eastAsia"/>
        </w:rPr>
        <w:t>，</w:t>
      </w:r>
      <w:r w:rsidR="00FD1207">
        <w:rPr>
          <w:rFonts w:hint="eastAsia"/>
        </w:rPr>
        <w:t>高</w:t>
      </w:r>
      <w:r w:rsidR="00FD1207">
        <w:rPr>
          <w:rFonts w:hint="eastAsia"/>
        </w:rPr>
        <w:lastRenderedPageBreak/>
        <w:t>阶是指每个调制符号可以承载较多的信息，</w:t>
      </w:r>
      <w:r>
        <w:rPr>
          <w:rFonts w:hint="eastAsia"/>
        </w:rPr>
        <w:t>在信噪比比较好的情况下</w:t>
      </w:r>
      <w:ins w:id="654" w:author="18771030236@163.com" w:date="2020-02-22T01:58:00Z">
        <w:r w:rsidR="00263B74">
          <w:rPr>
            <w:rFonts w:hint="eastAsia"/>
          </w:rPr>
          <w:t>（</w:t>
        </w:r>
      </w:ins>
      <w:del w:id="655" w:author="18771030236@163.com" w:date="2020-02-22T01:58:00Z">
        <w:r w:rsidDel="00263B74">
          <w:rPr>
            <w:rFonts w:hint="eastAsia"/>
          </w:rPr>
          <w:delText>，</w:delText>
        </w:r>
      </w:del>
      <w:r>
        <w:rPr>
          <w:rFonts w:hint="eastAsia"/>
        </w:rPr>
        <w:t>比如</w:t>
      </w:r>
      <w:r w:rsidR="00FD1207">
        <w:rPr>
          <w:rFonts w:hint="eastAsia"/>
        </w:rPr>
        <w:t>离基站比较近的用户</w:t>
      </w:r>
      <w:ins w:id="656" w:author="18771030236@163.com" w:date="2020-02-22T01:58:00Z">
        <w:r w:rsidR="00263B74">
          <w:rPr>
            <w:rFonts w:hint="eastAsia"/>
          </w:rPr>
          <w:t>）</w:t>
        </w:r>
      </w:ins>
      <w:del w:id="657" w:author="18771030236@163.com" w:date="2020-02-22T01:58:00Z">
        <w:r w:rsidDel="00263B74">
          <w:rPr>
            <w:rFonts w:hint="eastAsia"/>
          </w:rPr>
          <w:delText>，</w:delText>
        </w:r>
      </w:del>
      <w:ins w:id="658" w:author="18771030236@163.com" w:date="2020-02-22T01:58:00Z">
        <w:r w:rsidR="00263B74">
          <w:rPr>
            <w:rFonts w:hint="eastAsia"/>
          </w:rPr>
          <w:t>可以</w:t>
        </w:r>
      </w:ins>
      <w:del w:id="659" w:author="18771030236@163.com" w:date="2020-02-22T01:57:00Z">
        <w:r w:rsidR="00FD1207" w:rsidDel="00263B74">
          <w:rPr>
            <w:rFonts w:hint="eastAsia"/>
          </w:rPr>
          <w:delText>可以</w:delText>
        </w:r>
      </w:del>
      <w:r w:rsidR="00FD1207">
        <w:rPr>
          <w:rFonts w:hint="eastAsia"/>
        </w:rPr>
        <w:t>通过提高调制阶数来提升信道的</w:t>
      </w:r>
      <w:ins w:id="660" w:author="18771030236@163.com" w:date="2020-02-22T01:57:00Z">
        <w:r w:rsidR="00263B74">
          <w:rPr>
            <w:rFonts w:hint="eastAsia"/>
          </w:rPr>
          <w:t>使用率</w:t>
        </w:r>
      </w:ins>
      <w:del w:id="661" w:author="18771030236@163.com" w:date="2020-02-22T01:57:00Z">
        <w:r w:rsidR="00FD1207" w:rsidDel="00263B74">
          <w:rPr>
            <w:rFonts w:hint="eastAsia"/>
          </w:rPr>
          <w:delText>利用率</w:delText>
        </w:r>
      </w:del>
      <w:r>
        <w:rPr>
          <w:rFonts w:hint="eastAsia"/>
        </w:rPr>
        <w:t>。</w:t>
      </w:r>
      <w:r>
        <w:t>LTE</w:t>
      </w:r>
      <w:del w:id="662" w:author="18771030236@163.com" w:date="2020-02-22T01:59:00Z">
        <w:r w:rsidDel="00263B74">
          <w:rPr>
            <w:rFonts w:hint="eastAsia"/>
          </w:rPr>
          <w:delText>系统</w:delText>
        </w:r>
      </w:del>
      <w:r>
        <w:rPr>
          <w:rFonts w:hint="eastAsia"/>
        </w:rPr>
        <w:t>中主要</w:t>
      </w:r>
      <w:ins w:id="663" w:author="18771030236@163.com" w:date="2020-02-22T01:59:00Z">
        <w:r w:rsidR="00263B74">
          <w:rPr>
            <w:rFonts w:hint="eastAsia"/>
          </w:rPr>
          <w:t>有</w:t>
        </w:r>
      </w:ins>
      <w:del w:id="664" w:author="18771030236@163.com" w:date="2020-02-22T01:59:00Z">
        <w:r w:rsidDel="00263B74">
          <w:rPr>
            <w:rFonts w:hint="eastAsia"/>
          </w:rPr>
          <w:delText>采用</w:delText>
        </w:r>
      </w:del>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ins w:id="665" w:author="18771030236@163.com" w:date="2020-02-22T02:02:00Z">
        <w:r w:rsidR="00263B74">
          <w:rPr>
            <w:rFonts w:hint="eastAsia"/>
          </w:rPr>
          <w:t>，其中</w:t>
        </w:r>
        <w:r w:rsidR="00263B74">
          <w:rPr>
            <w:rFonts w:hint="eastAsia"/>
          </w:rPr>
          <w:t>Q</w:t>
        </w:r>
        <w:r w:rsidR="00263B74">
          <w:t>PSK</w:t>
        </w:r>
        <w:r w:rsidR="00263B74">
          <w:rPr>
            <w:rFonts w:hint="eastAsia"/>
          </w:rPr>
          <w:t>的理论速率为</w:t>
        </w:r>
        <w:r w:rsidR="00263B74">
          <w:rPr>
            <w:rFonts w:hint="eastAsia"/>
          </w:rPr>
          <w:t>2</w:t>
        </w:r>
        <w:r w:rsidR="00263B74">
          <w:t>bit/</w:t>
        </w:r>
        <w:r w:rsidR="00263B74">
          <w:rPr>
            <w:rFonts w:hint="eastAsia"/>
          </w:rPr>
          <w:t>符号，</w:t>
        </w:r>
        <w:r w:rsidR="00263B74">
          <w:rPr>
            <w:rFonts w:hint="eastAsia"/>
          </w:rPr>
          <w:t>16</w:t>
        </w:r>
        <w:r w:rsidR="00263B74">
          <w:t>QAM</w:t>
        </w:r>
        <w:r w:rsidR="00263B74">
          <w:rPr>
            <w:rFonts w:hint="eastAsia"/>
          </w:rPr>
          <w:t>的</w:t>
        </w:r>
      </w:ins>
      <w:ins w:id="666" w:author="18771030236@163.com" w:date="2020-02-22T02:03:00Z">
        <w:r w:rsidR="00263B74">
          <w:rPr>
            <w:rFonts w:hint="eastAsia"/>
          </w:rPr>
          <w:t>理论速率是</w:t>
        </w:r>
        <w:r w:rsidR="00263B74">
          <w:rPr>
            <w:rFonts w:hint="eastAsia"/>
          </w:rPr>
          <w:t>Q</w:t>
        </w:r>
        <w:r w:rsidR="00263B74">
          <w:t>PSK</w:t>
        </w:r>
        <w:r w:rsidR="00263B74">
          <w:rPr>
            <w:rFonts w:hint="eastAsia"/>
          </w:rPr>
          <w:t>的</w:t>
        </w:r>
        <w:r w:rsidR="00263B74">
          <w:rPr>
            <w:rFonts w:hint="eastAsia"/>
          </w:rPr>
          <w:t>2</w:t>
        </w:r>
        <w:r w:rsidR="00263B74">
          <w:rPr>
            <w:rFonts w:hint="eastAsia"/>
          </w:rPr>
          <w:t>倍，</w:t>
        </w:r>
        <w:r w:rsidR="00263B74">
          <w:rPr>
            <w:rFonts w:hint="eastAsia"/>
          </w:rPr>
          <w:t>64</w:t>
        </w:r>
        <w:r w:rsidR="00263B74">
          <w:t>QAM</w:t>
        </w:r>
        <w:r w:rsidR="00263B74">
          <w:rPr>
            <w:rFonts w:hint="eastAsia"/>
          </w:rPr>
          <w:t>的理论速率则是</w:t>
        </w:r>
        <w:r w:rsidR="00263B74">
          <w:rPr>
            <w:rFonts w:hint="eastAsia"/>
          </w:rPr>
          <w:t>Q</w:t>
        </w:r>
        <w:r w:rsidR="00263B74">
          <w:t>PSK</w:t>
        </w:r>
        <w:r w:rsidR="00263B74">
          <w:rPr>
            <w:rFonts w:hint="eastAsia"/>
          </w:rPr>
          <w:t>的</w:t>
        </w:r>
        <w:r w:rsidR="00263B74">
          <w:rPr>
            <w:rFonts w:hint="eastAsia"/>
          </w:rPr>
          <w:t>3</w:t>
        </w:r>
        <w:r w:rsidR="00263B74">
          <w:rPr>
            <w:rFonts w:hint="eastAsia"/>
          </w:rPr>
          <w:t>倍</w:t>
        </w:r>
      </w:ins>
      <w:r>
        <w:rPr>
          <w:rFonts w:hint="eastAsia"/>
        </w:rPr>
        <w:t>。</w:t>
      </w:r>
      <w:del w:id="667" w:author="18771030236@163.com" w:date="2020-02-22T02:03:00Z">
        <w:r w:rsidDel="00263B74">
          <w:rPr>
            <w:rFonts w:hint="eastAsia"/>
          </w:rPr>
          <w:delText>Q</w:delText>
        </w:r>
        <w:r w:rsidDel="00263B74">
          <w:delText>PSK</w:delText>
        </w:r>
        <w:r w:rsidDel="00263B74">
          <w:rPr>
            <w:rFonts w:hint="eastAsia"/>
          </w:rPr>
          <w:delText>的调制星座图中有</w:delText>
        </w:r>
        <w:r w:rsidDel="00263B74">
          <w:rPr>
            <w:rFonts w:hint="eastAsia"/>
          </w:rPr>
          <w:delText>4</w:delText>
        </w:r>
        <w:r w:rsidDel="00263B74">
          <w:rPr>
            <w:rFonts w:hint="eastAsia"/>
          </w:rPr>
          <w:delText>个星座点，理论速率为</w:delText>
        </w:r>
        <w:r w:rsidDel="00263B74">
          <w:rPr>
            <w:rFonts w:hint="eastAsia"/>
          </w:rPr>
          <w:delText>2</w:delText>
        </w:r>
        <w:r w:rsidDel="00263B74">
          <w:delText>bit/</w:delText>
        </w:r>
        <w:r w:rsidDel="00263B74">
          <w:rPr>
            <w:rFonts w:hint="eastAsia"/>
          </w:rPr>
          <w:delText>符号，</w:delText>
        </w:r>
        <w:r w:rsidDel="00263B74">
          <w:rPr>
            <w:rFonts w:hint="eastAsia"/>
          </w:rPr>
          <w:delText>16</w:delText>
        </w:r>
        <w:r w:rsidDel="00263B74">
          <w:delText>QAM</w:delText>
        </w:r>
        <w:r w:rsidDel="00263B74">
          <w:rPr>
            <w:rFonts w:hint="eastAsia"/>
          </w:rPr>
          <w:delText>的调制星座图有</w:delText>
        </w:r>
        <w:r w:rsidDel="00263B74">
          <w:rPr>
            <w:rFonts w:hint="eastAsia"/>
          </w:rPr>
          <w:delText>16</w:delText>
        </w:r>
        <w:r w:rsidDel="00263B74">
          <w:rPr>
            <w:rFonts w:hint="eastAsia"/>
          </w:rPr>
          <w:delText>个星座点，理论速率是</w:delText>
        </w:r>
        <w:r w:rsidDel="00263B74">
          <w:rPr>
            <w:rFonts w:hint="eastAsia"/>
          </w:rPr>
          <w:delText>Q</w:delText>
        </w:r>
        <w:r w:rsidDel="00263B74">
          <w:delText>PSK</w:delText>
        </w:r>
        <w:r w:rsidDel="00263B74">
          <w:rPr>
            <w:rFonts w:hint="eastAsia"/>
          </w:rPr>
          <w:delText>的</w:delText>
        </w:r>
        <w:r w:rsidDel="00263B74">
          <w:rPr>
            <w:rFonts w:hint="eastAsia"/>
          </w:rPr>
          <w:delText>2</w:delText>
        </w:r>
        <w:r w:rsidDel="00263B74">
          <w:rPr>
            <w:rFonts w:hint="eastAsia"/>
          </w:rPr>
          <w:delText>倍，而</w:delText>
        </w:r>
        <w:r w:rsidDel="00263B74">
          <w:rPr>
            <w:rFonts w:hint="eastAsia"/>
          </w:rPr>
          <w:delText>64</w:delText>
        </w:r>
        <w:r w:rsidDel="00263B74">
          <w:delText>QAM</w:delText>
        </w:r>
        <w:r w:rsidDel="00263B74">
          <w:rPr>
            <w:rFonts w:hint="eastAsia"/>
          </w:rPr>
          <w:delText>的星座图则扩展为</w:delText>
        </w:r>
        <w:r w:rsidDel="00263B74">
          <w:rPr>
            <w:rFonts w:hint="eastAsia"/>
          </w:rPr>
          <w:delText>64</w:delText>
        </w:r>
        <w:r w:rsidDel="00263B74">
          <w:rPr>
            <w:rFonts w:hint="eastAsia"/>
          </w:rPr>
          <w:delText>个点，理论速度是</w:delText>
        </w:r>
        <w:r w:rsidDel="00263B74">
          <w:rPr>
            <w:rFonts w:hint="eastAsia"/>
          </w:rPr>
          <w:delText>16</w:delText>
        </w:r>
        <w:r w:rsidDel="00263B74">
          <w:delText>QAM</w:delText>
        </w:r>
        <w:r w:rsidDel="00263B74">
          <w:rPr>
            <w:rFonts w:hint="eastAsia"/>
          </w:rPr>
          <w:delText>的</w:delText>
        </w:r>
        <w:r w:rsidDel="00263B74">
          <w:rPr>
            <w:rFonts w:hint="eastAsia"/>
          </w:rPr>
          <w:delText>1.5</w:delText>
        </w:r>
        <w:r w:rsidDel="00263B74">
          <w:rPr>
            <w:rFonts w:hint="eastAsia"/>
          </w:rPr>
          <w:delText>倍。</w:delText>
        </w:r>
      </w:del>
    </w:p>
    <w:p w:rsidR="005C4AC7" w:rsidRDefault="005C4AC7" w:rsidP="004F4127">
      <w:pPr>
        <w:pStyle w:val="aa"/>
        <w:spacing w:before="163" w:after="163"/>
      </w:pPr>
      <w:bookmarkStart w:id="668" w:name="_Toc33123562"/>
      <w:r>
        <w:rPr>
          <w:rFonts w:hint="eastAsia"/>
        </w:rPr>
        <w:t>3</w:t>
      </w:r>
      <w:r>
        <w:t xml:space="preserve">.1.3 </w:t>
      </w:r>
      <w:r>
        <w:rPr>
          <w:rFonts w:hint="eastAsia"/>
        </w:rPr>
        <w:t>无线资源调度</w:t>
      </w:r>
      <w:bookmarkEnd w:id="668"/>
    </w:p>
    <w:p w:rsidR="005C4AC7" w:rsidRDefault="005C4AC7" w:rsidP="005C4AC7">
      <w:pPr>
        <w:ind w:firstLineChars="0" w:firstLine="0"/>
      </w:pPr>
      <w:r>
        <w:rPr>
          <w:rFonts w:hint="eastAsia"/>
        </w:rPr>
        <w:t>3</w:t>
      </w:r>
      <w:r>
        <w:t xml:space="preserve">.1.3.1 </w:t>
      </w:r>
      <w:r>
        <w:rPr>
          <w:rFonts w:hint="eastAsia"/>
        </w:rPr>
        <w:t>无线资源概述</w:t>
      </w:r>
    </w:p>
    <w:p w:rsidR="005C4AC7" w:rsidRDefault="005C4AC7" w:rsidP="005C4AC7">
      <w:pPr>
        <w:ind w:firstLineChars="0" w:firstLine="420"/>
      </w:pPr>
      <w:r>
        <w:rPr>
          <w:rFonts w:hint="eastAsia"/>
        </w:rPr>
        <w:t>无线资源分为时域和频域两个维度，在时域上</w:t>
      </w:r>
      <w:r w:rsidR="00FD1207">
        <w:rPr>
          <w:rFonts w:hint="eastAsia"/>
        </w:rPr>
        <w:t>表现为</w:t>
      </w:r>
      <w:r>
        <w:rPr>
          <w:rFonts w:hint="eastAsia"/>
        </w:rPr>
        <w:t>无线帧。</w:t>
      </w:r>
      <w:r>
        <w:t>LTE</w:t>
      </w:r>
      <w:ins w:id="669" w:author="18771030236@163.com" w:date="2020-02-22T02:05:00Z">
        <w:r w:rsidR="00263B74">
          <w:rPr>
            <w:rFonts w:hint="eastAsia"/>
          </w:rPr>
          <w:t>系统中定义了两种帧结构：</w:t>
        </w:r>
        <w:r w:rsidR="002B532F">
          <w:rPr>
            <w:rFonts w:hint="eastAsia"/>
          </w:rPr>
          <w:t>T</w:t>
        </w:r>
        <w:r w:rsidR="002B532F">
          <w:t>DD</w:t>
        </w:r>
        <w:r w:rsidR="002B532F">
          <w:rPr>
            <w:rFonts w:hint="eastAsia"/>
          </w:rPr>
          <w:t>（</w:t>
        </w:r>
        <w:r w:rsidR="002B532F">
          <w:t xml:space="preserve">Time Division Duplexing, </w:t>
        </w:r>
        <w:r w:rsidR="002B532F">
          <w:rPr>
            <w:rFonts w:hint="eastAsia"/>
          </w:rPr>
          <w:t>时分双工）</w:t>
        </w:r>
        <w:r w:rsidR="002B532F">
          <w:rPr>
            <w:rFonts w:hint="eastAsia"/>
          </w:rPr>
          <w:t>帧结构和</w:t>
        </w:r>
      </w:ins>
      <w:ins w:id="670" w:author="18771030236@163.com" w:date="2020-02-22T02:06:00Z">
        <w:r w:rsidR="002B532F">
          <w:rPr>
            <w:rFonts w:hint="eastAsia"/>
          </w:rPr>
          <w:t>F</w:t>
        </w:r>
        <w:r w:rsidR="002B532F">
          <w:t>DD</w:t>
        </w:r>
        <w:r w:rsidR="002B532F">
          <w:rPr>
            <w:rFonts w:hint="eastAsia"/>
          </w:rPr>
          <w:t>（</w:t>
        </w:r>
        <w:r w:rsidR="002B532F">
          <w:t xml:space="preserve">Frequency Division Duplexing, </w:t>
        </w:r>
        <w:r w:rsidR="002B532F">
          <w:rPr>
            <w:rFonts w:hint="eastAsia"/>
          </w:rPr>
          <w:t>频分双工）</w:t>
        </w:r>
        <w:r w:rsidR="002B532F">
          <w:rPr>
            <w:rFonts w:hint="eastAsia"/>
          </w:rPr>
          <w:t>帧结构。</w:t>
        </w:r>
      </w:ins>
      <w:del w:id="671" w:author="18771030236@163.com" w:date="2020-02-22T02:06:00Z">
        <w:r w:rsidDel="002B532F">
          <w:rPr>
            <w:rFonts w:hint="eastAsia"/>
          </w:rPr>
          <w:delText>支持两种双工模式，</w:delText>
        </w:r>
        <w:r w:rsidR="00FD1207" w:rsidDel="002B532F">
          <w:rPr>
            <w:rFonts w:hint="eastAsia"/>
          </w:rPr>
          <w:delText>T</w:delText>
        </w:r>
        <w:r w:rsidR="00FD1207" w:rsidDel="002B532F">
          <w:delText>DD</w:delText>
        </w:r>
        <w:r w:rsidDel="002B532F">
          <w:rPr>
            <w:rFonts w:hint="eastAsia"/>
          </w:rPr>
          <w:delText>（</w:delText>
        </w:r>
        <w:r w:rsidDel="002B532F">
          <w:delText xml:space="preserve">Time Division Duplexing, </w:delText>
        </w:r>
        <w:r w:rsidR="00FD1207" w:rsidDel="002B532F">
          <w:rPr>
            <w:rFonts w:hint="eastAsia"/>
          </w:rPr>
          <w:delText>时分双工</w:delText>
        </w:r>
        <w:r w:rsidDel="002B532F">
          <w:rPr>
            <w:rFonts w:hint="eastAsia"/>
          </w:rPr>
          <w:delText>）和</w:delText>
        </w:r>
        <w:r w:rsidR="00FD1207" w:rsidDel="002B532F">
          <w:rPr>
            <w:rFonts w:hint="eastAsia"/>
          </w:rPr>
          <w:delText>F</w:delText>
        </w:r>
        <w:r w:rsidR="00FD1207" w:rsidDel="002B532F">
          <w:delText>DD</w:delText>
        </w:r>
        <w:r w:rsidDel="002B532F">
          <w:rPr>
            <w:rFonts w:hint="eastAsia"/>
          </w:rPr>
          <w:delText>（</w:delText>
        </w:r>
        <w:r w:rsidDel="002B532F">
          <w:delText xml:space="preserve">Frequency Division Duplexing, </w:delText>
        </w:r>
        <w:r w:rsidR="00FD1207" w:rsidDel="002B532F">
          <w:rPr>
            <w:rFonts w:hint="eastAsia"/>
          </w:rPr>
          <w:delText>频分双工</w:delText>
        </w:r>
        <w:r w:rsidDel="002B532F">
          <w:rPr>
            <w:rFonts w:hint="eastAsia"/>
          </w:rPr>
          <w:delText>），</w:delText>
        </w:r>
        <w:r w:rsidR="00FD1207" w:rsidDel="002B532F">
          <w:rPr>
            <w:rFonts w:hint="eastAsia"/>
          </w:rPr>
          <w:delText>相应地也</w:delText>
        </w:r>
        <w:r w:rsidDel="002B532F">
          <w:rPr>
            <w:rFonts w:hint="eastAsia"/>
          </w:rPr>
          <w:delText>定义了两种帧结构：</w:delText>
        </w:r>
        <w:r w:rsidDel="002B532F">
          <w:rPr>
            <w:rFonts w:hint="eastAsia"/>
          </w:rPr>
          <w:delText>TDD</w:delText>
        </w:r>
        <w:r w:rsidDel="002B532F">
          <w:rPr>
            <w:rFonts w:hint="eastAsia"/>
          </w:rPr>
          <w:delText>帧结构和</w:delText>
        </w:r>
        <w:r w:rsidDel="002B532F">
          <w:rPr>
            <w:rFonts w:hint="eastAsia"/>
          </w:rPr>
          <w:delText>FDD</w:delText>
        </w:r>
        <w:r w:rsidDel="002B532F">
          <w:rPr>
            <w:rFonts w:hint="eastAsia"/>
          </w:rPr>
          <w:delText>帧结构。</w:delText>
        </w:r>
      </w:del>
    </w:p>
    <w:p w:rsidR="005C4AC7" w:rsidRDefault="005C4AC7" w:rsidP="005C4AC7">
      <w:pPr>
        <w:ind w:firstLine="480"/>
      </w:pPr>
      <w:r>
        <w:rPr>
          <w:rFonts w:hint="eastAsia"/>
        </w:rPr>
        <w:t>TDD</w:t>
      </w:r>
      <w:r>
        <w:rPr>
          <w:rFonts w:hint="eastAsia"/>
        </w:rPr>
        <w:t>帧结构如图</w:t>
      </w:r>
      <w:r w:rsidR="00FD1207">
        <w:rPr>
          <w:rFonts w:hint="eastAsia"/>
        </w:rPr>
        <w:t>3-5</w:t>
      </w:r>
      <w:r>
        <w:rPr>
          <w:rFonts w:hint="eastAsia"/>
        </w:rPr>
        <w:t>所示，每个</w:t>
      </w:r>
      <w:ins w:id="672" w:author="18771030236@163.com" w:date="2020-02-22T02:07:00Z">
        <w:r w:rsidR="002B532F">
          <w:rPr>
            <w:rFonts w:hint="eastAsia"/>
          </w:rPr>
          <w:t>T</w:t>
        </w:r>
        <w:r w:rsidR="002B532F">
          <w:t>DD</w:t>
        </w:r>
        <w:r w:rsidR="002B532F">
          <w:rPr>
            <w:rFonts w:hint="eastAsia"/>
          </w:rPr>
          <w:t>帧</w:t>
        </w:r>
      </w:ins>
      <w:del w:id="673" w:author="18771030236@163.com" w:date="2020-02-22T02:07:00Z">
        <w:r w:rsidDel="002B532F">
          <w:rPr>
            <w:rFonts w:hint="eastAsia"/>
          </w:rPr>
          <w:delText>无线帧</w:delText>
        </w:r>
      </w:del>
      <w:r w:rsidR="00FD1207">
        <w:rPr>
          <w:rFonts w:hint="eastAsia"/>
        </w:rPr>
        <w:t>的长度固定为</w:t>
      </w:r>
      <w:r w:rsidR="00FD1207">
        <w:rPr>
          <w:rFonts w:hint="eastAsia"/>
        </w:rPr>
        <w:t>10</w:t>
      </w:r>
      <w:r w:rsidR="00FD1207">
        <w:t>ms</w:t>
      </w:r>
      <w:ins w:id="674" w:author="18771030236@163.com" w:date="2020-02-22T02:07:00Z">
        <w:r w:rsidR="002B532F">
          <w:rPr>
            <w:rFonts w:hint="eastAsia"/>
          </w:rPr>
          <w:t>并且可以</w:t>
        </w:r>
      </w:ins>
      <w:del w:id="675" w:author="18771030236@163.com" w:date="2020-02-22T02:07:00Z">
        <w:r w:rsidR="002B52C2" w:rsidDel="002B532F">
          <w:rPr>
            <w:rFonts w:hint="eastAsia"/>
          </w:rPr>
          <w:delText>，</w:delText>
        </w:r>
      </w:del>
      <w:r w:rsidR="002B52C2">
        <w:rPr>
          <w:rFonts w:hint="eastAsia"/>
        </w:rPr>
        <w:t>等分为</w:t>
      </w:r>
      <w:r w:rsidR="002B52C2">
        <w:rPr>
          <w:rFonts w:hint="eastAsia"/>
        </w:rPr>
        <w:t>10</w:t>
      </w:r>
      <w:r w:rsidR="002B52C2">
        <w:rPr>
          <w:rFonts w:hint="eastAsia"/>
        </w:rPr>
        <w:t>个长度为</w:t>
      </w:r>
      <w:r w:rsidR="002B52C2">
        <w:rPr>
          <w:rFonts w:hint="eastAsia"/>
        </w:rPr>
        <w:t>1</w:t>
      </w:r>
      <w:r w:rsidR="002B52C2">
        <w:t>ms</w:t>
      </w:r>
      <w:r w:rsidR="002B52C2">
        <w:rPr>
          <w:rFonts w:hint="eastAsia"/>
        </w:rPr>
        <w:t>的子帧</w:t>
      </w:r>
      <w:ins w:id="676" w:author="18771030236@163.com" w:date="2020-02-22T02:10:00Z">
        <w:r w:rsidR="002B532F">
          <w:rPr>
            <w:rFonts w:hint="eastAsia"/>
          </w:rPr>
          <w:t>（每个子帧又</w:t>
        </w:r>
      </w:ins>
      <w:ins w:id="677" w:author="18771030236@163.com" w:date="2020-02-22T02:11:00Z">
        <w:r w:rsidR="002B532F">
          <w:rPr>
            <w:rFonts w:hint="eastAsia"/>
          </w:rPr>
          <w:t>可以等分为</w:t>
        </w:r>
      </w:ins>
      <w:ins w:id="678" w:author="18771030236@163.com" w:date="2020-02-22T02:10:00Z">
        <w:r w:rsidR="002B532F">
          <w:rPr>
            <w:rFonts w:hint="eastAsia"/>
          </w:rPr>
          <w:t>2</w:t>
        </w:r>
      </w:ins>
      <w:ins w:id="679" w:author="18771030236@163.com" w:date="2020-02-22T02:11:00Z">
        <w:r w:rsidR="002B532F">
          <w:rPr>
            <w:rFonts w:hint="eastAsia"/>
          </w:rPr>
          <w:t>个长度为</w:t>
        </w:r>
        <w:r w:rsidR="002B532F">
          <w:rPr>
            <w:rFonts w:hint="eastAsia"/>
          </w:rPr>
          <w:t>0.5</w:t>
        </w:r>
        <w:r w:rsidR="002B532F">
          <w:t>ms</w:t>
        </w:r>
        <w:r w:rsidR="002B532F">
          <w:rPr>
            <w:rFonts w:hint="eastAsia"/>
          </w:rPr>
          <w:t>的时隙</w:t>
        </w:r>
      </w:ins>
      <w:ins w:id="680" w:author="18771030236@163.com" w:date="2020-02-22T02:10:00Z">
        <w:r w:rsidR="002B532F">
          <w:rPr>
            <w:rFonts w:hint="eastAsia"/>
          </w:rPr>
          <w:t>）</w:t>
        </w:r>
      </w:ins>
      <w:r w:rsidR="002B52C2">
        <w:rPr>
          <w:rFonts w:hint="eastAsia"/>
        </w:rPr>
        <w:t>，其中有</w:t>
      </w:r>
      <w:r w:rsidR="002B52C2">
        <w:rPr>
          <w:rFonts w:hint="eastAsia"/>
        </w:rPr>
        <w:t>8</w:t>
      </w:r>
      <w:r>
        <w:rPr>
          <w:rFonts w:hint="eastAsia"/>
        </w:rPr>
        <w:t>个</w:t>
      </w:r>
      <w:r w:rsidR="002B52C2">
        <w:rPr>
          <w:rFonts w:hint="eastAsia"/>
        </w:rPr>
        <w:t>常规</w:t>
      </w:r>
      <w:r>
        <w:rPr>
          <w:rFonts w:hint="eastAsia"/>
        </w:rPr>
        <w:t>子帧和</w:t>
      </w:r>
      <w:r w:rsidR="002B52C2">
        <w:rPr>
          <w:rFonts w:hint="eastAsia"/>
        </w:rPr>
        <w:t>2</w:t>
      </w:r>
      <w:r>
        <w:rPr>
          <w:rFonts w:hint="eastAsia"/>
        </w:rPr>
        <w:t>个特殊帧。</w:t>
      </w:r>
      <w:del w:id="681" w:author="18771030236@163.com" w:date="2020-02-22T02:09:00Z">
        <w:r w:rsidR="002B52C2" w:rsidDel="002B532F">
          <w:rPr>
            <w:rFonts w:hint="eastAsia"/>
          </w:rPr>
          <w:delText>常规子帧由</w:delText>
        </w:r>
        <w:r w:rsidDel="002B532F">
          <w:rPr>
            <w:rFonts w:hint="eastAsia"/>
          </w:rPr>
          <w:delText>两个</w:delText>
        </w:r>
        <w:r w:rsidR="002B52C2" w:rsidDel="002B532F">
          <w:rPr>
            <w:rFonts w:hint="eastAsia"/>
          </w:rPr>
          <w:delText>长度</w:delText>
        </w:r>
        <w:r w:rsidDel="002B532F">
          <w:delText>0.5ms</w:delText>
        </w:r>
        <w:r w:rsidDel="002B532F">
          <w:rPr>
            <w:rFonts w:hint="eastAsia"/>
          </w:rPr>
          <w:delText>的时隙组成，特殊帧则由三个特殊时隙</w:delText>
        </w:r>
        <w:r w:rsidR="002B52C2" w:rsidDel="002B532F">
          <w:rPr>
            <w:rFonts w:hint="eastAsia"/>
          </w:rPr>
          <w:delText>D</w:delText>
        </w:r>
        <w:r w:rsidR="002B52C2" w:rsidDel="002B532F">
          <w:delText>wPTS</w:delText>
        </w:r>
        <w:r w:rsidR="002B52C2" w:rsidDel="002B532F">
          <w:rPr>
            <w:rFonts w:hint="eastAsia"/>
          </w:rPr>
          <w:delText>、</w:delText>
        </w:r>
        <w:r w:rsidR="002B52C2" w:rsidDel="002B532F">
          <w:rPr>
            <w:rFonts w:hint="eastAsia"/>
          </w:rPr>
          <w:delText>G</w:delText>
        </w:r>
        <w:r w:rsidR="002B52C2" w:rsidDel="002B532F">
          <w:delText>P</w:delText>
        </w:r>
        <w:r w:rsidR="002B52C2" w:rsidDel="002B532F">
          <w:rPr>
            <w:rFonts w:hint="eastAsia"/>
          </w:rPr>
          <w:delText>和</w:delText>
        </w:r>
        <w:r w:rsidR="002B52C2" w:rsidDel="002B532F">
          <w:rPr>
            <w:rFonts w:hint="eastAsia"/>
          </w:rPr>
          <w:delText>U</w:delText>
        </w:r>
        <w:r w:rsidR="002B52C2" w:rsidDel="002B532F">
          <w:delText>pPTS</w:delText>
        </w:r>
        <w:r w:rsidDel="002B532F">
          <w:rPr>
            <w:rFonts w:hint="eastAsia"/>
          </w:rPr>
          <w:delText>构成。</w:delText>
        </w:r>
      </w:del>
    </w:p>
    <w:p w:rsidR="005C4AC7" w:rsidRDefault="00FD352F" w:rsidP="005C4AC7">
      <w:pPr>
        <w:ind w:firstLineChars="0" w:firstLine="0"/>
        <w:jc w:val="center"/>
      </w:pPr>
      <w:r>
        <w:rPr>
          <w:noProof/>
        </w:rPr>
        <w:object w:dxaOrig="9870" w:dyaOrig="4580">
          <v:shape id="_x0000_i1039" type="#_x0000_t75" alt="" style="width:474.45pt;height:111.95pt;mso-width-percent:0;mso-height-percent:0;mso-width-percent:0;mso-height-percent:0" o:ole="">
            <v:imagedata r:id="rId61" o:title="" cropbottom="31999f"/>
          </v:shape>
          <o:OLEObject Type="Embed" ProgID="Visio.Drawing.15" ShapeID="_x0000_i1039" DrawAspect="Content" ObjectID="_1643843066" r:id="rId62"/>
        </w:object>
      </w:r>
    </w:p>
    <w:p w:rsidR="005C4AC7" w:rsidRDefault="00883B98" w:rsidP="000C3871">
      <w:pPr>
        <w:pStyle w:val="af6"/>
      </w:pPr>
      <w:r w:rsidRPr="00883B98">
        <w:rPr>
          <w:rFonts w:hint="eastAsia"/>
        </w:rPr>
        <w:t>图</w:t>
      </w:r>
      <w:r w:rsidRPr="00883B98">
        <w:rPr>
          <w:rFonts w:hint="eastAsia"/>
        </w:rPr>
        <w:t>3-5</w:t>
      </w:r>
      <w:r w:rsidRPr="00883B98">
        <w:t xml:space="preserve"> </w:t>
      </w:r>
      <w:r w:rsidR="005C4AC7" w:rsidRPr="00883B98">
        <w:rPr>
          <w:rFonts w:hint="eastAsia"/>
        </w:rPr>
        <w:t>TDD</w:t>
      </w:r>
      <w:r w:rsidR="005C4AC7" w:rsidRPr="00883B98">
        <w:rPr>
          <w:rFonts w:hint="eastAsia"/>
        </w:rPr>
        <w:t>帧结构</w:t>
      </w:r>
    </w:p>
    <w:p w:rsidR="005C4AC7" w:rsidRDefault="005C4AC7" w:rsidP="005C4AC7">
      <w:pPr>
        <w:ind w:firstLineChars="0" w:firstLine="420"/>
      </w:pPr>
      <w:r>
        <w:t>FDD</w:t>
      </w:r>
      <w:r>
        <w:rPr>
          <w:rFonts w:hint="eastAsia"/>
        </w:rPr>
        <w:t>帧结构如图</w:t>
      </w:r>
      <w:r w:rsidR="002B52C2">
        <w:t>3-6</w:t>
      </w:r>
      <w:r>
        <w:rPr>
          <w:rFonts w:hint="eastAsia"/>
        </w:rPr>
        <w:t>所示，每个</w:t>
      </w:r>
      <w:ins w:id="682" w:author="18771030236@163.com" w:date="2020-02-22T02:12:00Z">
        <w:r w:rsidR="002B532F">
          <w:rPr>
            <w:rFonts w:hint="eastAsia"/>
          </w:rPr>
          <w:t>F</w:t>
        </w:r>
        <w:r w:rsidR="002B532F">
          <w:t>DD</w:t>
        </w:r>
        <w:r w:rsidR="002B532F">
          <w:rPr>
            <w:rFonts w:hint="eastAsia"/>
          </w:rPr>
          <w:t>帧的</w:t>
        </w:r>
      </w:ins>
      <w:del w:id="683" w:author="18771030236@163.com" w:date="2020-02-22T02:12:00Z">
        <w:r w:rsidDel="002B532F">
          <w:rPr>
            <w:rFonts w:hint="eastAsia"/>
          </w:rPr>
          <w:delText>无线帧</w:delText>
        </w:r>
      </w:del>
      <w:r w:rsidR="002B52C2">
        <w:rPr>
          <w:rFonts w:hint="eastAsia"/>
        </w:rPr>
        <w:t>长度也</w:t>
      </w:r>
      <w:r>
        <w:rPr>
          <w:rFonts w:hint="eastAsia"/>
        </w:rPr>
        <w:t>为</w:t>
      </w:r>
      <w:r>
        <w:rPr>
          <w:rFonts w:hint="eastAsia"/>
        </w:rPr>
        <w:t>1</w:t>
      </w:r>
      <w:r>
        <w:t>0ms</w:t>
      </w:r>
      <w:r>
        <w:rPr>
          <w:rFonts w:hint="eastAsia"/>
        </w:rPr>
        <w:t>，</w:t>
      </w:r>
      <w:r w:rsidR="002B52C2">
        <w:rPr>
          <w:rFonts w:hint="eastAsia"/>
        </w:rPr>
        <w:t>不同于</w:t>
      </w:r>
      <w:r w:rsidR="002B52C2">
        <w:rPr>
          <w:rFonts w:hint="eastAsia"/>
        </w:rPr>
        <w:t>T</w:t>
      </w:r>
      <w:r w:rsidR="002B52C2">
        <w:t>DD</w:t>
      </w:r>
      <w:r w:rsidR="002B52C2">
        <w:rPr>
          <w:rFonts w:hint="eastAsia"/>
        </w:rPr>
        <w:t>，</w:t>
      </w:r>
      <w:r w:rsidR="002B52C2">
        <w:rPr>
          <w:rFonts w:hint="eastAsia"/>
        </w:rPr>
        <w:t>F</w:t>
      </w:r>
      <w:r w:rsidR="002B52C2">
        <w:t>DD</w:t>
      </w:r>
      <w:r w:rsidR="002B52C2">
        <w:rPr>
          <w:rFonts w:hint="eastAsia"/>
        </w:rPr>
        <w:t>的无线帧由</w:t>
      </w:r>
      <w:r w:rsidR="002B52C2">
        <w:rPr>
          <w:rFonts w:hint="eastAsia"/>
        </w:rPr>
        <w:t>10</w:t>
      </w:r>
      <w:r w:rsidR="002B52C2">
        <w:rPr>
          <w:rFonts w:hint="eastAsia"/>
        </w:rPr>
        <w:t>个常规子帧组成</w:t>
      </w:r>
      <w:del w:id="684" w:author="18771030236@163.com" w:date="2020-02-22T02:11:00Z">
        <w:r w:rsidDel="002B532F">
          <w:rPr>
            <w:rFonts w:hint="eastAsia"/>
          </w:rPr>
          <w:delText>等分为</w:delText>
        </w:r>
        <w:r w:rsidDel="002B532F">
          <w:rPr>
            <w:rFonts w:hint="eastAsia"/>
          </w:rPr>
          <w:delText>1</w:delText>
        </w:r>
        <w:r w:rsidDel="002B532F">
          <w:delText>0</w:delText>
        </w:r>
        <w:r w:rsidDel="002B532F">
          <w:rPr>
            <w:rFonts w:hint="eastAsia"/>
          </w:rPr>
          <w:delText>个子帧</w:delText>
        </w:r>
      </w:del>
      <w:r>
        <w:rPr>
          <w:rFonts w:hint="eastAsia"/>
        </w:rPr>
        <w:t>，上、下行</w:t>
      </w:r>
      <w:r w:rsidR="002B52C2">
        <w:rPr>
          <w:rFonts w:hint="eastAsia"/>
        </w:rPr>
        <w:t>传输时每个子帧可以在</w:t>
      </w:r>
      <w:r>
        <w:rPr>
          <w:rFonts w:hint="eastAsia"/>
        </w:rPr>
        <w:t>不同的频率上同时进行</w:t>
      </w:r>
      <w:r w:rsidR="002B52C2">
        <w:rPr>
          <w:rFonts w:hint="eastAsia"/>
        </w:rPr>
        <w:t>传输。</w:t>
      </w:r>
    </w:p>
    <w:p w:rsidR="005C4AC7" w:rsidRDefault="00FD352F" w:rsidP="005C4AC7">
      <w:pPr>
        <w:ind w:firstLineChars="0" w:firstLine="0"/>
        <w:jc w:val="center"/>
      </w:pPr>
      <w:r>
        <w:rPr>
          <w:noProof/>
        </w:rPr>
        <w:object w:dxaOrig="8721" w:dyaOrig="1171">
          <v:shape id="_x0000_i1040" type="#_x0000_t75" alt="" style="width:414.95pt;height:55.75pt;mso-width-percent:0;mso-height-percent:0;mso-width-percent:0;mso-height-percent:0" o:ole="">
            <v:imagedata r:id="rId63" o:title=""/>
          </v:shape>
          <o:OLEObject Type="Embed" ProgID="Visio.Drawing.15" ShapeID="_x0000_i1040" DrawAspect="Content" ObjectID="_1643843067" r:id="rId64"/>
        </w:object>
      </w:r>
    </w:p>
    <w:p w:rsidR="005C4AC7" w:rsidRDefault="00883B98" w:rsidP="000C3871">
      <w:pPr>
        <w:pStyle w:val="af6"/>
      </w:pPr>
      <w:r w:rsidRPr="00883B98">
        <w:rPr>
          <w:rFonts w:hint="eastAsia"/>
        </w:rPr>
        <w:lastRenderedPageBreak/>
        <w:t>图</w:t>
      </w:r>
      <w:r w:rsidRPr="00883B98">
        <w:rPr>
          <w:rFonts w:hint="eastAsia"/>
        </w:rPr>
        <w:t>3-6</w:t>
      </w:r>
      <w:r w:rsidRPr="00883B98">
        <w:t xml:space="preserve"> </w:t>
      </w:r>
      <w:r w:rsidR="005C4AC7" w:rsidRPr="00883B98">
        <w:t>F</w:t>
      </w:r>
      <w:r w:rsidR="005C4AC7" w:rsidRPr="00883B98">
        <w:rPr>
          <w:rFonts w:hint="eastAsia"/>
        </w:rPr>
        <w:t>DD</w:t>
      </w:r>
      <w:r w:rsidR="005C4AC7" w:rsidRPr="00883B98">
        <w:rPr>
          <w:rFonts w:hint="eastAsia"/>
        </w:rPr>
        <w:t>帧结构示意图</w:t>
      </w:r>
    </w:p>
    <w:p w:rsidR="005C4AC7" w:rsidRDefault="005C4AC7" w:rsidP="0010297B">
      <w:pPr>
        <w:ind w:firstLine="480"/>
      </w:pPr>
      <w:del w:id="685" w:author="18771030236@163.com" w:date="2020-02-22T02:13:00Z">
        <w:r w:rsidDel="002B532F">
          <w:rPr>
            <w:rFonts w:hint="eastAsia"/>
          </w:rPr>
          <w:delText>在</w:delText>
        </w:r>
      </w:del>
      <w:r>
        <w:rPr>
          <w:rFonts w:hint="eastAsia"/>
        </w:rPr>
        <w:t>频域上</w:t>
      </w:r>
      <w:del w:id="686" w:author="18771030236@163.com" w:date="2020-02-22T02:13:00Z">
        <w:r w:rsidDel="002B532F">
          <w:rPr>
            <w:rFonts w:hint="eastAsia"/>
          </w:rPr>
          <w:delText>，</w:delText>
        </w:r>
      </w:del>
      <w:r>
        <w:rPr>
          <w:rFonts w:hint="eastAsia"/>
        </w:rPr>
        <w:t>无线资源</w:t>
      </w:r>
      <w:r w:rsidR="0010297B">
        <w:rPr>
          <w:rFonts w:hint="eastAsia"/>
        </w:rPr>
        <w:t>则是由若干个资源块（</w:t>
      </w:r>
      <w:r w:rsidR="0010297B">
        <w:rPr>
          <w:rFonts w:hint="eastAsia"/>
        </w:rPr>
        <w:t>R</w:t>
      </w:r>
      <w:r w:rsidR="0010297B">
        <w:t>B</w:t>
      </w:r>
      <w:r w:rsidR="0010297B">
        <w:rPr>
          <w:rFonts w:hint="eastAsia"/>
        </w:rPr>
        <w:t>）构成</w:t>
      </w:r>
      <w:ins w:id="687" w:author="18771030236@163.com" w:date="2020-02-22T02:13:00Z">
        <w:r w:rsidR="002B532F">
          <w:rPr>
            <w:rFonts w:hint="eastAsia"/>
          </w:rPr>
          <w:t>。</w:t>
        </w:r>
      </w:ins>
      <w:del w:id="688" w:author="18771030236@163.com" w:date="2020-02-22T02:13:00Z">
        <w:r w:rsidR="0010297B" w:rsidDel="002B532F">
          <w:rPr>
            <w:rFonts w:hint="eastAsia"/>
          </w:rPr>
          <w:delText>，</w:delText>
        </w:r>
      </w:del>
      <w:del w:id="689" w:author="18771030236@163.com" w:date="2020-02-22T02:16:00Z">
        <w:r w:rsidR="0010297B" w:rsidDel="002B532F">
          <w:rPr>
            <w:rFonts w:hint="eastAsia"/>
          </w:rPr>
          <w:delText>在</w:delText>
        </w:r>
        <w:r w:rsidDel="002B532F">
          <w:rPr>
            <w:rFonts w:hint="eastAsia"/>
          </w:rPr>
          <w:delText>时域上</w:delText>
        </w:r>
      </w:del>
      <w:ins w:id="690" w:author="18771030236@163.com" w:date="2020-02-22T02:16:00Z">
        <w:r w:rsidR="00F30221">
          <w:rPr>
            <w:rFonts w:hint="eastAsia"/>
          </w:rPr>
          <w:t>我们将</w:t>
        </w:r>
      </w:ins>
      <w:r>
        <w:rPr>
          <w:rFonts w:hint="eastAsia"/>
        </w:rPr>
        <w:t>占一个时隙（</w:t>
      </w:r>
      <w:r>
        <w:rPr>
          <w:rFonts w:hint="eastAsia"/>
        </w:rPr>
        <w:t>0</w:t>
      </w:r>
      <w:r>
        <w:t>.5ms</w:t>
      </w:r>
      <w:r>
        <w:rPr>
          <w:rFonts w:hint="eastAsia"/>
        </w:rPr>
        <w:t>）</w:t>
      </w:r>
      <w:ins w:id="691" w:author="18771030236@163.com" w:date="2020-02-22T02:15:00Z">
        <w:r w:rsidR="002B532F">
          <w:rPr>
            <w:rFonts w:hint="eastAsia"/>
          </w:rPr>
          <w:t>、</w:t>
        </w:r>
      </w:ins>
      <w:del w:id="692" w:author="18771030236@163.com" w:date="2020-02-22T02:15:00Z">
        <w:r w:rsidDel="002B532F">
          <w:rPr>
            <w:rFonts w:hint="eastAsia"/>
          </w:rPr>
          <w:delText>，</w:delText>
        </w:r>
      </w:del>
      <w:del w:id="693" w:author="18771030236@163.com" w:date="2020-02-22T02:16:00Z">
        <w:r w:rsidDel="00F30221">
          <w:rPr>
            <w:rFonts w:hint="eastAsia"/>
          </w:rPr>
          <w:delText>在频域上占</w:delText>
        </w:r>
      </w:del>
      <w:r>
        <w:rPr>
          <w:rFonts w:hint="eastAsia"/>
        </w:rPr>
        <w:t>1</w:t>
      </w:r>
      <w:r>
        <w:t>2</w:t>
      </w:r>
      <w:r>
        <w:rPr>
          <w:rFonts w:hint="eastAsia"/>
        </w:rPr>
        <w:t>个子载波（</w:t>
      </w:r>
      <w:r>
        <w:rPr>
          <w:rFonts w:hint="eastAsia"/>
        </w:rPr>
        <w:t>1</w:t>
      </w:r>
      <w:r>
        <w:t>80kHz</w:t>
      </w:r>
      <w:r>
        <w:rPr>
          <w:rFonts w:hint="eastAsia"/>
        </w:rPr>
        <w:t>）的</w:t>
      </w:r>
      <w:r w:rsidR="0010297B">
        <w:rPr>
          <w:rFonts w:hint="eastAsia"/>
        </w:rPr>
        <w:t>物理资源</w:t>
      </w:r>
      <w:del w:id="694" w:author="18771030236@163.com" w:date="2020-02-22T02:16:00Z">
        <w:r w:rsidR="0010297B" w:rsidDel="00F30221">
          <w:rPr>
            <w:rFonts w:hint="eastAsia"/>
          </w:rPr>
          <w:delText>就被</w:delText>
        </w:r>
      </w:del>
      <w:r w:rsidR="0010297B">
        <w:rPr>
          <w:rFonts w:hint="eastAsia"/>
        </w:rPr>
        <w:t>称作一个资源块</w:t>
      </w:r>
      <w:r>
        <w:rPr>
          <w:rFonts w:hint="eastAsia"/>
        </w:rPr>
        <w:t>，</w:t>
      </w:r>
      <w:r>
        <w:rPr>
          <w:rFonts w:hint="eastAsia"/>
        </w:rPr>
        <w:t xml:space="preserve"> </w:t>
      </w:r>
      <w:r>
        <w:rPr>
          <w:rFonts w:hint="eastAsia"/>
        </w:rPr>
        <w:t>如图</w:t>
      </w:r>
      <w:r w:rsidR="00E00E49">
        <w:rPr>
          <w:rFonts w:hint="eastAsia"/>
        </w:rPr>
        <w:t>3-7</w:t>
      </w:r>
      <w:r>
        <w:rPr>
          <w:rFonts w:hint="eastAsia"/>
        </w:rPr>
        <w:t>所示</w:t>
      </w:r>
      <w:r w:rsidR="0010297B">
        <w:rPr>
          <w:rFonts w:hint="eastAsia"/>
        </w:rPr>
        <w:t>，</w:t>
      </w:r>
      <w:ins w:id="695" w:author="18771030236@163.com" w:date="2020-02-22T02:17:00Z">
        <w:r w:rsidR="00F30221">
          <w:rPr>
            <w:rFonts w:hint="eastAsia"/>
          </w:rPr>
          <w:t>R</w:t>
        </w:r>
        <w:r w:rsidR="00F30221">
          <w:t>B</w:t>
        </w:r>
      </w:ins>
      <w:del w:id="696" w:author="18771030236@163.com" w:date="2020-02-22T02:17:00Z">
        <w:r w:rsidDel="00F30221">
          <w:rPr>
            <w:rFonts w:hint="eastAsia"/>
          </w:rPr>
          <w:delText>资源块</w:delText>
        </w:r>
      </w:del>
      <w:bookmarkStart w:id="697" w:name="_GoBack"/>
      <w:bookmarkEnd w:id="697"/>
      <w:r>
        <w:rPr>
          <w:rFonts w:hint="eastAsia"/>
        </w:rPr>
        <w:t>是资源调度中可分配</w:t>
      </w:r>
      <w:r w:rsidR="0010297B">
        <w:rPr>
          <w:rFonts w:hint="eastAsia"/>
        </w:rPr>
        <w:t>的</w:t>
      </w:r>
      <w:r>
        <w:rPr>
          <w:rFonts w:hint="eastAsia"/>
        </w:rPr>
        <w:t>最小单元。</w:t>
      </w:r>
    </w:p>
    <w:p w:rsidR="005C4AC7" w:rsidRDefault="00FD352F" w:rsidP="005C4AC7">
      <w:pPr>
        <w:ind w:firstLineChars="0" w:firstLine="0"/>
        <w:jc w:val="center"/>
      </w:pPr>
      <w:r>
        <w:rPr>
          <w:noProof/>
        </w:rPr>
        <w:object w:dxaOrig="5581" w:dyaOrig="7241">
          <v:shape id="_x0000_i1041" type="#_x0000_t75" alt="" style="width:278.85pt;height:362.5pt;mso-width-percent:0;mso-height-percent:0;mso-width-percent:0;mso-height-percent:0" o:ole="">
            <v:imagedata r:id="rId65" o:title=""/>
          </v:shape>
          <o:OLEObject Type="Embed" ProgID="Visio.Drawing.15" ShapeID="_x0000_i1041" DrawAspect="Content" ObjectID="_1643843068" r:id="rId66"/>
        </w:object>
      </w:r>
    </w:p>
    <w:p w:rsidR="005C4AC7" w:rsidRDefault="00D44FCA" w:rsidP="000C3871">
      <w:pPr>
        <w:pStyle w:val="af6"/>
      </w:pPr>
      <w:r w:rsidRPr="00D44FCA">
        <w:rPr>
          <w:rFonts w:hint="eastAsia"/>
        </w:rPr>
        <w:t>图</w:t>
      </w:r>
      <w:r w:rsidRPr="00D44FCA">
        <w:rPr>
          <w:rFonts w:hint="eastAsia"/>
        </w:rPr>
        <w:t>3-7</w:t>
      </w:r>
      <w:r w:rsidRPr="00D44FCA">
        <w:t xml:space="preserve"> </w:t>
      </w:r>
      <w:r w:rsidR="005C4AC7" w:rsidRPr="000C3871">
        <w:rPr>
          <w:rStyle w:val="af7"/>
          <w:rFonts w:hint="eastAsia"/>
          <w:sz w:val="22"/>
          <w:szCs w:val="24"/>
        </w:rPr>
        <w:t>资源</w:t>
      </w:r>
      <w:r w:rsidR="005C4AC7" w:rsidRPr="00D44FCA">
        <w:rPr>
          <w:rFonts w:hint="eastAsia"/>
        </w:rPr>
        <w:t>块结构图</w:t>
      </w:r>
    </w:p>
    <w:p w:rsidR="005C4AC7" w:rsidRPr="0010297B" w:rsidRDefault="005C4AC7" w:rsidP="005C4AC7">
      <w:pPr>
        <w:ind w:firstLine="480"/>
        <w:jc w:val="left"/>
      </w:pPr>
      <w:r w:rsidRPr="0010297B">
        <w:rPr>
          <w:rFonts w:hint="eastAsia"/>
        </w:rPr>
        <w:t>系统带宽不同，物理资源块的数量也不同。在</w:t>
      </w:r>
      <w:r w:rsidRPr="0010297B">
        <w:t>LTE</w:t>
      </w:r>
      <w:r w:rsidRPr="0010297B">
        <w:rPr>
          <w:rFonts w:hint="eastAsia"/>
        </w:rPr>
        <w:t>系统中可以通过</w:t>
      </w:r>
      <w:r w:rsidR="0010297B" w:rsidRPr="0010297B">
        <w:rPr>
          <w:rFonts w:hint="eastAsia"/>
        </w:rPr>
        <w:t>动态配置子载波数量以满足不同场景的需求</w:t>
      </w:r>
      <w:r w:rsidRPr="0010297B">
        <w:rPr>
          <w:rFonts w:hint="eastAsia"/>
        </w:rPr>
        <w:t>。系统带宽、</w:t>
      </w:r>
      <w:r w:rsidRPr="0010297B">
        <w:rPr>
          <w:rFonts w:hint="eastAsia"/>
        </w:rPr>
        <w:t>RB</w:t>
      </w:r>
      <w:r w:rsidRPr="0010297B">
        <w:rPr>
          <w:rFonts w:hint="eastAsia"/>
        </w:rPr>
        <w:t>数量和子载波</w:t>
      </w:r>
      <w:r w:rsidR="0010297B" w:rsidRPr="0010297B">
        <w:rPr>
          <w:rFonts w:hint="eastAsia"/>
        </w:rPr>
        <w:t>三者的</w:t>
      </w:r>
      <w:r w:rsidRPr="0010297B">
        <w:rPr>
          <w:rFonts w:hint="eastAsia"/>
        </w:rPr>
        <w:t>关系如表</w:t>
      </w:r>
      <w:r w:rsidR="0010297B" w:rsidRPr="0010297B">
        <w:rPr>
          <w:rFonts w:hint="eastAsia"/>
        </w:rPr>
        <w:t>3-1</w:t>
      </w:r>
      <w:r w:rsidRPr="0010297B">
        <w:rPr>
          <w:rFonts w:hint="eastAsia"/>
        </w:rPr>
        <w:t>所示</w:t>
      </w:r>
      <w:r w:rsidR="0010297B" w:rsidRPr="0010297B">
        <w:rPr>
          <w:rFonts w:hint="eastAsia"/>
        </w:rPr>
        <w:t>：</w:t>
      </w:r>
    </w:p>
    <w:p w:rsidR="005C4AC7" w:rsidRDefault="005C4AC7" w:rsidP="000C3871">
      <w:pPr>
        <w:pStyle w:val="af6"/>
      </w:pPr>
      <w:r w:rsidRPr="0010297B">
        <w:rPr>
          <w:rFonts w:hint="eastAsia"/>
        </w:rPr>
        <w:t>表</w:t>
      </w:r>
      <w:r w:rsidR="0010297B" w:rsidRPr="0010297B">
        <w:rPr>
          <w:rFonts w:hint="eastAsia"/>
        </w:rPr>
        <w:t>3-1</w:t>
      </w:r>
      <w:r w:rsidRPr="0010297B">
        <w:rPr>
          <w:rFonts w:hint="eastAsia"/>
        </w:rPr>
        <w:t xml:space="preserve"> </w:t>
      </w:r>
      <w:r w:rsidR="0010297B" w:rsidRPr="0010297B">
        <w:t>LTE</w:t>
      </w:r>
      <w:r w:rsidR="0010297B" w:rsidRPr="0010297B">
        <w:rPr>
          <w:rFonts w:hint="eastAsia"/>
        </w:rPr>
        <w:t>系统带宽配置</w:t>
      </w:r>
    </w:p>
    <w:tbl>
      <w:tblPr>
        <w:tblStyle w:val="af"/>
        <w:tblW w:w="0" w:type="auto"/>
        <w:tblLook w:val="04A0" w:firstRow="1" w:lastRow="0" w:firstColumn="1" w:lastColumn="0" w:noHBand="0" w:noVBand="1"/>
      </w:tblPr>
      <w:tblGrid>
        <w:gridCol w:w="2373"/>
        <w:gridCol w:w="1166"/>
        <w:gridCol w:w="992"/>
        <w:gridCol w:w="1059"/>
        <w:gridCol w:w="1350"/>
        <w:gridCol w:w="1350"/>
      </w:tblGrid>
      <w:tr w:rsidR="005C4AC7" w:rsidTr="00581926">
        <w:tc>
          <w:tcPr>
            <w:tcW w:w="2373" w:type="dxa"/>
          </w:tcPr>
          <w:p w:rsidR="005C4AC7" w:rsidRDefault="005C4AC7" w:rsidP="00581926">
            <w:pPr>
              <w:ind w:firstLineChars="0" w:firstLine="0"/>
              <w:jc w:val="center"/>
            </w:pPr>
            <w:r>
              <w:rPr>
                <w:rFonts w:hint="eastAsia"/>
              </w:rPr>
              <w:t>系统带宽（</w:t>
            </w:r>
            <w:r>
              <w:t>MHz</w:t>
            </w:r>
            <w:r>
              <w:rPr>
                <w:rFonts w:hint="eastAsia"/>
              </w:rPr>
              <w:t>）</w:t>
            </w:r>
          </w:p>
        </w:tc>
        <w:tc>
          <w:tcPr>
            <w:tcW w:w="1166" w:type="dxa"/>
          </w:tcPr>
          <w:p w:rsidR="005C4AC7" w:rsidRDefault="005C4AC7" w:rsidP="00581926">
            <w:pPr>
              <w:ind w:firstLineChars="0" w:firstLine="0"/>
              <w:jc w:val="center"/>
            </w:pPr>
            <w:r>
              <w:rPr>
                <w:rFonts w:hint="eastAsia"/>
              </w:rPr>
              <w:t>1</w:t>
            </w:r>
            <w:r>
              <w:t>.4</w:t>
            </w:r>
          </w:p>
        </w:tc>
        <w:tc>
          <w:tcPr>
            <w:tcW w:w="992" w:type="dxa"/>
          </w:tcPr>
          <w:p w:rsidR="005C4AC7" w:rsidRDefault="005C4AC7" w:rsidP="00581926">
            <w:pPr>
              <w:ind w:firstLineChars="0" w:firstLine="0"/>
              <w:jc w:val="center"/>
            </w:pPr>
            <w:r>
              <w:rPr>
                <w:rFonts w:hint="eastAsia"/>
              </w:rPr>
              <w:t>3</w:t>
            </w:r>
          </w:p>
        </w:tc>
        <w:tc>
          <w:tcPr>
            <w:tcW w:w="1059" w:type="dxa"/>
          </w:tcPr>
          <w:p w:rsidR="005C4AC7" w:rsidRDefault="005C4AC7" w:rsidP="00581926">
            <w:pPr>
              <w:ind w:firstLineChars="0" w:firstLine="0"/>
              <w:jc w:val="center"/>
            </w:pPr>
            <w:r>
              <w:rPr>
                <w:rFonts w:hint="eastAsia"/>
              </w:rPr>
              <w:t>5</w:t>
            </w:r>
          </w:p>
        </w:tc>
        <w:tc>
          <w:tcPr>
            <w:tcW w:w="1350" w:type="dxa"/>
          </w:tcPr>
          <w:p w:rsidR="005C4AC7" w:rsidRDefault="005C4AC7" w:rsidP="00581926">
            <w:pPr>
              <w:ind w:firstLineChars="0" w:firstLine="0"/>
              <w:jc w:val="center"/>
            </w:pPr>
            <w:r>
              <w:rPr>
                <w:rFonts w:hint="eastAsia"/>
              </w:rPr>
              <w:t>10</w:t>
            </w:r>
          </w:p>
        </w:tc>
        <w:tc>
          <w:tcPr>
            <w:tcW w:w="1350" w:type="dxa"/>
          </w:tcPr>
          <w:p w:rsidR="005C4AC7" w:rsidRDefault="005C4AC7" w:rsidP="00581926">
            <w:pPr>
              <w:ind w:firstLineChars="0" w:firstLine="0"/>
              <w:jc w:val="center"/>
            </w:pPr>
            <w:r>
              <w:rPr>
                <w:rFonts w:hint="eastAsia"/>
              </w:rPr>
              <w:t>15</w:t>
            </w:r>
          </w:p>
        </w:tc>
      </w:tr>
      <w:tr w:rsidR="005C4AC7" w:rsidTr="00581926">
        <w:tc>
          <w:tcPr>
            <w:tcW w:w="2373" w:type="dxa"/>
          </w:tcPr>
          <w:p w:rsidR="005C4AC7" w:rsidRDefault="005C4AC7" w:rsidP="00581926">
            <w:pPr>
              <w:ind w:firstLineChars="0" w:firstLine="0"/>
              <w:jc w:val="center"/>
            </w:pPr>
            <w:r>
              <w:rPr>
                <w:rFonts w:hint="eastAsia"/>
              </w:rPr>
              <w:t>子载波数量</w:t>
            </w:r>
          </w:p>
        </w:tc>
        <w:tc>
          <w:tcPr>
            <w:tcW w:w="1166" w:type="dxa"/>
          </w:tcPr>
          <w:p w:rsidR="005C4AC7" w:rsidRDefault="005C4AC7" w:rsidP="00581926">
            <w:pPr>
              <w:ind w:firstLineChars="0" w:firstLine="0"/>
              <w:jc w:val="center"/>
            </w:pPr>
            <w:r>
              <w:rPr>
                <w:rFonts w:hint="eastAsia"/>
              </w:rPr>
              <w:t>72</w:t>
            </w:r>
          </w:p>
        </w:tc>
        <w:tc>
          <w:tcPr>
            <w:tcW w:w="992" w:type="dxa"/>
          </w:tcPr>
          <w:p w:rsidR="005C4AC7" w:rsidRDefault="005C4AC7" w:rsidP="00581926">
            <w:pPr>
              <w:ind w:firstLineChars="0" w:firstLine="0"/>
              <w:jc w:val="center"/>
            </w:pPr>
            <w:r>
              <w:rPr>
                <w:rFonts w:hint="eastAsia"/>
              </w:rPr>
              <w:t>180</w:t>
            </w:r>
          </w:p>
        </w:tc>
        <w:tc>
          <w:tcPr>
            <w:tcW w:w="1059" w:type="dxa"/>
          </w:tcPr>
          <w:p w:rsidR="005C4AC7" w:rsidRDefault="005C4AC7" w:rsidP="00581926">
            <w:pPr>
              <w:ind w:firstLineChars="0" w:firstLine="0"/>
              <w:jc w:val="center"/>
            </w:pPr>
            <w:r>
              <w:rPr>
                <w:rFonts w:hint="eastAsia"/>
              </w:rPr>
              <w:t>300</w:t>
            </w:r>
          </w:p>
        </w:tc>
        <w:tc>
          <w:tcPr>
            <w:tcW w:w="1350" w:type="dxa"/>
          </w:tcPr>
          <w:p w:rsidR="005C4AC7" w:rsidRDefault="005C4AC7" w:rsidP="00581926">
            <w:pPr>
              <w:ind w:firstLineChars="0" w:firstLine="0"/>
              <w:jc w:val="center"/>
            </w:pPr>
            <w:r>
              <w:rPr>
                <w:rFonts w:hint="eastAsia"/>
              </w:rPr>
              <w:t>600</w:t>
            </w:r>
          </w:p>
        </w:tc>
        <w:tc>
          <w:tcPr>
            <w:tcW w:w="1350" w:type="dxa"/>
          </w:tcPr>
          <w:p w:rsidR="005C4AC7" w:rsidRDefault="005C4AC7" w:rsidP="00581926">
            <w:pPr>
              <w:ind w:firstLineChars="0" w:firstLine="0"/>
              <w:jc w:val="center"/>
            </w:pPr>
            <w:r>
              <w:rPr>
                <w:rFonts w:hint="eastAsia"/>
              </w:rPr>
              <w:t>900</w:t>
            </w:r>
          </w:p>
        </w:tc>
      </w:tr>
      <w:tr w:rsidR="005C4AC7" w:rsidTr="00581926">
        <w:tc>
          <w:tcPr>
            <w:tcW w:w="2373" w:type="dxa"/>
          </w:tcPr>
          <w:p w:rsidR="005C4AC7" w:rsidRDefault="005C4AC7" w:rsidP="00581926">
            <w:pPr>
              <w:ind w:firstLineChars="0" w:firstLine="0"/>
              <w:jc w:val="center"/>
            </w:pPr>
            <w:r>
              <w:t>RB</w:t>
            </w:r>
            <w:r>
              <w:rPr>
                <w:rFonts w:hint="eastAsia"/>
              </w:rPr>
              <w:t>数量</w:t>
            </w:r>
          </w:p>
        </w:tc>
        <w:tc>
          <w:tcPr>
            <w:tcW w:w="1166" w:type="dxa"/>
          </w:tcPr>
          <w:p w:rsidR="005C4AC7" w:rsidRDefault="005C4AC7" w:rsidP="00581926">
            <w:pPr>
              <w:ind w:firstLineChars="0" w:firstLine="0"/>
              <w:jc w:val="center"/>
            </w:pPr>
            <w:r>
              <w:rPr>
                <w:rFonts w:hint="eastAsia"/>
              </w:rPr>
              <w:t>6</w:t>
            </w:r>
          </w:p>
        </w:tc>
        <w:tc>
          <w:tcPr>
            <w:tcW w:w="992" w:type="dxa"/>
          </w:tcPr>
          <w:p w:rsidR="005C4AC7" w:rsidRDefault="005C4AC7" w:rsidP="00581926">
            <w:pPr>
              <w:ind w:firstLineChars="0" w:firstLine="0"/>
              <w:jc w:val="center"/>
            </w:pPr>
            <w:r>
              <w:rPr>
                <w:rFonts w:hint="eastAsia"/>
              </w:rPr>
              <w:t>15</w:t>
            </w:r>
          </w:p>
        </w:tc>
        <w:tc>
          <w:tcPr>
            <w:tcW w:w="1059" w:type="dxa"/>
          </w:tcPr>
          <w:p w:rsidR="005C4AC7" w:rsidRDefault="005C4AC7" w:rsidP="00581926">
            <w:pPr>
              <w:ind w:firstLineChars="0" w:firstLine="0"/>
              <w:jc w:val="center"/>
            </w:pPr>
            <w:r>
              <w:rPr>
                <w:rFonts w:hint="eastAsia"/>
              </w:rPr>
              <w:t>25</w:t>
            </w:r>
          </w:p>
        </w:tc>
        <w:tc>
          <w:tcPr>
            <w:tcW w:w="1350" w:type="dxa"/>
          </w:tcPr>
          <w:p w:rsidR="005C4AC7" w:rsidRDefault="005C4AC7" w:rsidP="00581926">
            <w:pPr>
              <w:ind w:firstLineChars="0" w:firstLine="0"/>
              <w:jc w:val="center"/>
            </w:pPr>
            <w:r>
              <w:rPr>
                <w:rFonts w:hint="eastAsia"/>
              </w:rPr>
              <w:t>50</w:t>
            </w:r>
          </w:p>
        </w:tc>
        <w:tc>
          <w:tcPr>
            <w:tcW w:w="1350" w:type="dxa"/>
          </w:tcPr>
          <w:p w:rsidR="005C4AC7" w:rsidRDefault="005C4AC7" w:rsidP="00581926">
            <w:pPr>
              <w:ind w:firstLineChars="0" w:firstLine="0"/>
              <w:jc w:val="center"/>
            </w:pPr>
            <w:r>
              <w:rPr>
                <w:rFonts w:hint="eastAsia"/>
              </w:rPr>
              <w:t>75</w:t>
            </w:r>
          </w:p>
        </w:tc>
      </w:tr>
    </w:tbl>
    <w:p w:rsidR="005C4AC7" w:rsidRDefault="005C4AC7" w:rsidP="005C4AC7">
      <w:pPr>
        <w:ind w:firstLine="480"/>
        <w:jc w:val="center"/>
      </w:pPr>
    </w:p>
    <w:p w:rsidR="005C4AC7" w:rsidRDefault="005C4AC7" w:rsidP="005C4AC7">
      <w:pPr>
        <w:ind w:firstLineChars="0" w:firstLine="0"/>
      </w:pPr>
      <w:r>
        <w:rPr>
          <w:rFonts w:hint="eastAsia"/>
        </w:rPr>
        <w:t>3</w:t>
      </w:r>
      <w:r>
        <w:t>.1.3.2</w:t>
      </w:r>
      <w:r>
        <w:rPr>
          <w:rFonts w:hint="eastAsia"/>
        </w:rPr>
        <w:t>资源调度流程</w:t>
      </w:r>
    </w:p>
    <w:p w:rsidR="005C4AC7" w:rsidRDefault="005C4AC7" w:rsidP="005C4AC7">
      <w:pPr>
        <w:ind w:firstLine="480"/>
      </w:pPr>
      <w:r>
        <w:lastRenderedPageBreak/>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着等待传输的不同应用的任务队列，调度器也存在于基站，可以获取到任务队列的长度和用户的信道质量参数（</w:t>
      </w:r>
      <w:r>
        <w:t>Channel Quality Index, CQI</w:t>
      </w:r>
      <w:r>
        <w:rPr>
          <w:rFonts w:hint="eastAsia"/>
        </w:rPr>
        <w:t>）。总结来说，资源调度就是决策当前时刻给哪些待调度的任务队列分配哪些</w:t>
      </w:r>
      <w:r>
        <w:t>RB</w:t>
      </w:r>
      <w:r>
        <w:rPr>
          <w:rFonts w:hint="eastAsia"/>
        </w:rPr>
        <w:t>，主要分为两个流程，即计算用户优先级和分配资源块。</w:t>
      </w:r>
    </w:p>
    <w:p w:rsidR="005C4AC7" w:rsidRDefault="005C4AC7" w:rsidP="005C4AC7">
      <w:pPr>
        <w:ind w:firstLine="480"/>
      </w:pPr>
      <w:r>
        <w:rPr>
          <w:rFonts w:hint="eastAsia"/>
        </w:rPr>
        <w:t>（</w:t>
      </w:r>
      <w:r>
        <w:rPr>
          <w:rFonts w:hint="eastAsia"/>
        </w:rPr>
        <w:t>1</w:t>
      </w:r>
      <w:r>
        <w:rPr>
          <w:rFonts w:hint="eastAsia"/>
        </w:rPr>
        <w:t>）计算用户优先级</w:t>
      </w:r>
    </w:p>
    <w:p w:rsidR="005C4AC7" w:rsidRDefault="005C4AC7" w:rsidP="005C4AC7">
      <w:pPr>
        <w:ind w:firstLine="480"/>
      </w:pPr>
      <w:r>
        <w:rPr>
          <w:rFonts w:hint="eastAsia"/>
        </w:rPr>
        <w:t>优先级计算定义的是第</w:t>
      </w:r>
      <w:r>
        <w:t>i</w:t>
      </w:r>
      <w:r>
        <w:rPr>
          <w:rFonts w:hint="eastAsia"/>
        </w:rPr>
        <w:t>个数据流在第</w:t>
      </w:r>
      <w:r>
        <w:t>j</w:t>
      </w:r>
      <w:r>
        <w:rPr>
          <w:rFonts w:hint="eastAsia"/>
        </w:rPr>
        <w:t>个资源块上的调度优先顺序。不同的调度算法计算优先级的公式不同，以此来达到各自的分配目标。例如轮询算法，每个数据流的优先级相同，资源就被依次分配。</w:t>
      </w:r>
    </w:p>
    <w:p w:rsidR="005C4AC7" w:rsidRDefault="005C4AC7" w:rsidP="005C4AC7">
      <w:pPr>
        <w:ind w:firstLine="480"/>
      </w:pPr>
      <w:r>
        <w:rPr>
          <w:rFonts w:hint="eastAsia"/>
        </w:rPr>
        <w:t>（</w:t>
      </w:r>
      <w:r>
        <w:rPr>
          <w:rFonts w:hint="eastAsia"/>
        </w:rPr>
        <w:t>2</w:t>
      </w:r>
      <w:r>
        <w:rPr>
          <w:rFonts w:hint="eastAsia"/>
        </w:rPr>
        <w:t>）分配资源块</w:t>
      </w:r>
    </w:p>
    <w:p w:rsidR="005C4AC7" w:rsidRDefault="005C4AC7" w:rsidP="005C4AC7">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Pr>
          <w:rFonts w:hint="eastAsia"/>
        </w:rPr>
        <w:t xml:space="preserve"> </w:t>
      </w:r>
      <w:r>
        <w:rPr>
          <w:rFonts w:hint="eastAsia"/>
        </w:rPr>
        <w:t>所示：</w:t>
      </w:r>
    </w:p>
    <w:p w:rsidR="005C4AC7" w:rsidRDefault="005C4AC7" w:rsidP="000C3871">
      <w:pPr>
        <w:pStyle w:val="af6"/>
      </w:pPr>
      <w:r w:rsidRPr="0010297B">
        <w:rPr>
          <w:rFonts w:hint="eastAsia"/>
        </w:rPr>
        <w:t>表</w:t>
      </w:r>
      <w:r w:rsidR="000C3871">
        <w:rPr>
          <w:rFonts w:hint="eastAsia"/>
        </w:rPr>
        <w:t>3</w:t>
      </w:r>
      <w:r w:rsidR="0010297B" w:rsidRPr="0010297B">
        <w:rPr>
          <w:rFonts w:hint="eastAsia"/>
        </w:rPr>
        <w:t>-2</w:t>
      </w:r>
      <w:r w:rsidRPr="0010297B">
        <w:rPr>
          <w:rFonts w:hint="eastAsia"/>
        </w:rPr>
        <w:t xml:space="preserve"> </w:t>
      </w:r>
      <w:r w:rsidRPr="0010297B">
        <w:rPr>
          <w:rFonts w:hint="eastAsia"/>
        </w:rPr>
        <w:t>优先级矩阵</w:t>
      </w:r>
    </w:p>
    <w:tbl>
      <w:tblPr>
        <w:tblStyle w:val="af"/>
        <w:tblW w:w="0" w:type="auto"/>
        <w:tblLook w:val="04A0" w:firstRow="1" w:lastRow="0" w:firstColumn="1" w:lastColumn="0" w:noHBand="0" w:noVBand="1"/>
      </w:tblPr>
      <w:tblGrid>
        <w:gridCol w:w="1642"/>
        <w:gridCol w:w="1719"/>
        <w:gridCol w:w="1643"/>
        <w:gridCol w:w="1643"/>
        <w:gridCol w:w="1643"/>
      </w:tblGrid>
      <w:tr w:rsidR="005C4AC7" w:rsidTr="00581926">
        <w:tc>
          <w:tcPr>
            <w:tcW w:w="1642" w:type="dxa"/>
          </w:tcPr>
          <w:p w:rsidR="005C4AC7" w:rsidRDefault="005C4AC7" w:rsidP="00581926">
            <w:pPr>
              <w:ind w:firstLine="480"/>
              <w:jc w:val="center"/>
            </w:pPr>
          </w:p>
        </w:tc>
        <w:tc>
          <w:tcPr>
            <w:tcW w:w="1719" w:type="dxa"/>
          </w:tcPr>
          <w:p w:rsidR="005C4AC7" w:rsidRDefault="005C4AC7" w:rsidP="00581926">
            <w:pPr>
              <w:ind w:firstLine="480"/>
              <w:jc w:val="center"/>
            </w:pPr>
            <w:r>
              <w:rPr>
                <w:rFonts w:hint="eastAsia"/>
              </w:rPr>
              <w:t>R</w:t>
            </w:r>
            <w:r>
              <w:t>B1</w:t>
            </w:r>
          </w:p>
        </w:tc>
        <w:tc>
          <w:tcPr>
            <w:tcW w:w="1643" w:type="dxa"/>
          </w:tcPr>
          <w:p w:rsidR="005C4AC7" w:rsidRDefault="005C4AC7" w:rsidP="00581926">
            <w:pPr>
              <w:ind w:firstLine="480"/>
              <w:jc w:val="center"/>
            </w:pPr>
            <w:r>
              <w:t>RB2</w:t>
            </w:r>
          </w:p>
        </w:tc>
        <w:tc>
          <w:tcPr>
            <w:tcW w:w="1643" w:type="dxa"/>
          </w:tcPr>
          <w:p w:rsidR="005C4AC7" w:rsidRDefault="005C4AC7" w:rsidP="00581926">
            <w:pPr>
              <w:ind w:firstLine="480"/>
              <w:jc w:val="center"/>
            </w:pPr>
            <w:r>
              <w:rPr>
                <w:rFonts w:hint="eastAsia"/>
              </w:rPr>
              <w:t>R</w:t>
            </w:r>
            <w:r>
              <w:t>B3</w:t>
            </w:r>
          </w:p>
        </w:tc>
        <w:tc>
          <w:tcPr>
            <w:tcW w:w="1643" w:type="dxa"/>
          </w:tcPr>
          <w:p w:rsidR="005C4AC7" w:rsidRDefault="005C4AC7" w:rsidP="00581926">
            <w:pPr>
              <w:ind w:firstLine="480"/>
              <w:jc w:val="center"/>
            </w:pPr>
            <w:r>
              <w:rPr>
                <w:rFonts w:hint="eastAsia"/>
              </w:rPr>
              <w:t>R</w:t>
            </w:r>
            <w:r>
              <w:t>B4</w:t>
            </w:r>
          </w:p>
        </w:tc>
      </w:tr>
      <w:tr w:rsidR="005C4AC7" w:rsidTr="00581926">
        <w:tc>
          <w:tcPr>
            <w:tcW w:w="1642" w:type="dxa"/>
          </w:tcPr>
          <w:p w:rsidR="005C4AC7" w:rsidRDefault="005C4AC7" w:rsidP="00581926">
            <w:pPr>
              <w:ind w:firstLine="480"/>
              <w:jc w:val="center"/>
            </w:pPr>
            <w:r>
              <w:t>user1</w:t>
            </w:r>
          </w:p>
        </w:tc>
        <w:tc>
          <w:tcPr>
            <w:tcW w:w="1719" w:type="dxa"/>
          </w:tcPr>
          <w:p w:rsidR="005C4AC7" w:rsidRDefault="005C4AC7" w:rsidP="00581926">
            <w:pPr>
              <w:ind w:firstLine="480"/>
              <w:jc w:val="center"/>
            </w:pPr>
            <w:r>
              <w:t>15</w:t>
            </w:r>
          </w:p>
        </w:tc>
        <w:tc>
          <w:tcPr>
            <w:tcW w:w="1643" w:type="dxa"/>
          </w:tcPr>
          <w:p w:rsidR="005C4AC7" w:rsidRDefault="005C4AC7" w:rsidP="00581926">
            <w:pPr>
              <w:ind w:firstLine="480"/>
              <w:jc w:val="center"/>
            </w:pPr>
            <w:r>
              <w:t>8</w:t>
            </w:r>
          </w:p>
        </w:tc>
        <w:tc>
          <w:tcPr>
            <w:tcW w:w="1643" w:type="dxa"/>
          </w:tcPr>
          <w:p w:rsidR="005C4AC7" w:rsidRDefault="005C4AC7" w:rsidP="00581926">
            <w:pPr>
              <w:ind w:firstLine="480"/>
              <w:jc w:val="center"/>
            </w:pPr>
            <w:r>
              <w:t>10</w:t>
            </w:r>
          </w:p>
        </w:tc>
        <w:tc>
          <w:tcPr>
            <w:tcW w:w="1643" w:type="dxa"/>
          </w:tcPr>
          <w:p w:rsidR="005C4AC7" w:rsidRDefault="005C4AC7" w:rsidP="00581926">
            <w:pPr>
              <w:ind w:firstLine="480"/>
              <w:jc w:val="center"/>
            </w:pPr>
            <w:r>
              <w:t>8</w:t>
            </w:r>
          </w:p>
        </w:tc>
      </w:tr>
      <w:tr w:rsidR="005C4AC7" w:rsidTr="00581926">
        <w:tc>
          <w:tcPr>
            <w:tcW w:w="1642" w:type="dxa"/>
          </w:tcPr>
          <w:p w:rsidR="005C4AC7" w:rsidRDefault="005C4AC7" w:rsidP="00581926">
            <w:pPr>
              <w:ind w:firstLine="480"/>
              <w:jc w:val="center"/>
            </w:pPr>
            <w:r>
              <w:t>user2</w:t>
            </w:r>
          </w:p>
        </w:tc>
        <w:tc>
          <w:tcPr>
            <w:tcW w:w="1719" w:type="dxa"/>
          </w:tcPr>
          <w:p w:rsidR="005C4AC7" w:rsidRDefault="005C4AC7" w:rsidP="00581926">
            <w:pPr>
              <w:ind w:firstLine="480"/>
              <w:jc w:val="center"/>
            </w:pPr>
            <w:r>
              <w:rPr>
                <w:rFonts w:hint="eastAsia"/>
              </w:rPr>
              <w:t>1</w:t>
            </w:r>
            <w:r>
              <w:t>1</w:t>
            </w:r>
          </w:p>
        </w:tc>
        <w:tc>
          <w:tcPr>
            <w:tcW w:w="1643" w:type="dxa"/>
          </w:tcPr>
          <w:p w:rsidR="005C4AC7" w:rsidRDefault="005C4AC7" w:rsidP="00581926">
            <w:pPr>
              <w:ind w:firstLine="480"/>
              <w:jc w:val="center"/>
            </w:pPr>
            <w:r>
              <w:rPr>
                <w:rFonts w:hint="eastAsia"/>
              </w:rPr>
              <w:t>1</w:t>
            </w:r>
            <w:r>
              <w:t>2</w:t>
            </w:r>
          </w:p>
        </w:tc>
        <w:tc>
          <w:tcPr>
            <w:tcW w:w="1643" w:type="dxa"/>
          </w:tcPr>
          <w:p w:rsidR="005C4AC7" w:rsidRDefault="005C4AC7" w:rsidP="00581926">
            <w:pPr>
              <w:ind w:firstLine="480"/>
              <w:jc w:val="center"/>
            </w:pPr>
            <w:r>
              <w:t>14</w:t>
            </w:r>
          </w:p>
        </w:tc>
        <w:tc>
          <w:tcPr>
            <w:tcW w:w="1643" w:type="dxa"/>
          </w:tcPr>
          <w:p w:rsidR="005C4AC7" w:rsidRDefault="005C4AC7" w:rsidP="00581926">
            <w:pPr>
              <w:ind w:firstLine="480"/>
              <w:jc w:val="center"/>
            </w:pPr>
            <w:r>
              <w:t>13</w:t>
            </w:r>
          </w:p>
        </w:tc>
      </w:tr>
      <w:tr w:rsidR="005C4AC7" w:rsidTr="00581926">
        <w:tc>
          <w:tcPr>
            <w:tcW w:w="1642" w:type="dxa"/>
          </w:tcPr>
          <w:p w:rsidR="005C4AC7" w:rsidRDefault="005C4AC7" w:rsidP="00581926">
            <w:pPr>
              <w:ind w:firstLine="480"/>
              <w:jc w:val="center"/>
            </w:pPr>
            <w:r>
              <w:rPr>
                <w:rFonts w:hint="eastAsia"/>
              </w:rPr>
              <w:t>u</w:t>
            </w:r>
            <w:r>
              <w:t>ser3</w:t>
            </w:r>
          </w:p>
        </w:tc>
        <w:tc>
          <w:tcPr>
            <w:tcW w:w="1719" w:type="dxa"/>
          </w:tcPr>
          <w:p w:rsidR="005C4AC7" w:rsidRDefault="005C4AC7" w:rsidP="00581926">
            <w:pPr>
              <w:ind w:firstLine="480"/>
              <w:jc w:val="center"/>
            </w:pPr>
            <w:r>
              <w:t>9</w:t>
            </w:r>
          </w:p>
        </w:tc>
        <w:tc>
          <w:tcPr>
            <w:tcW w:w="1643" w:type="dxa"/>
          </w:tcPr>
          <w:p w:rsidR="005C4AC7" w:rsidRDefault="005C4AC7" w:rsidP="00581926">
            <w:pPr>
              <w:ind w:firstLine="480"/>
              <w:jc w:val="center"/>
            </w:pPr>
            <w:r>
              <w:rPr>
                <w:rFonts w:hint="eastAsia"/>
              </w:rPr>
              <w:t>4</w:t>
            </w:r>
          </w:p>
        </w:tc>
        <w:tc>
          <w:tcPr>
            <w:tcW w:w="1643" w:type="dxa"/>
          </w:tcPr>
          <w:p w:rsidR="005C4AC7" w:rsidRDefault="005C4AC7" w:rsidP="00581926">
            <w:pPr>
              <w:ind w:firstLine="480"/>
              <w:jc w:val="center"/>
            </w:pPr>
            <w:r>
              <w:t>7</w:t>
            </w:r>
          </w:p>
        </w:tc>
        <w:tc>
          <w:tcPr>
            <w:tcW w:w="1643" w:type="dxa"/>
          </w:tcPr>
          <w:p w:rsidR="005C4AC7" w:rsidRDefault="005C4AC7" w:rsidP="00581926">
            <w:pPr>
              <w:ind w:firstLine="480"/>
              <w:jc w:val="center"/>
            </w:pPr>
            <w:r>
              <w:t>11</w:t>
            </w:r>
          </w:p>
        </w:tc>
      </w:tr>
    </w:tbl>
    <w:p w:rsidR="005C4AC7" w:rsidRDefault="005C4AC7" w:rsidP="005C4AC7">
      <w:pPr>
        <w:ind w:firstLine="480"/>
        <w:jc w:val="center"/>
      </w:pPr>
    </w:p>
    <w:p w:rsidR="005C4AC7" w:rsidRDefault="005C4AC7" w:rsidP="005C4AC7">
      <w:pPr>
        <w:ind w:firstLine="480"/>
      </w:pPr>
      <w:r>
        <w:rPr>
          <w:rFonts w:hint="eastAsia"/>
        </w:rPr>
        <w:t>我们假设每个用户分配到两个资源块后即可达到传输需要。首先调度器开始遍历资源块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已经分配到两个资源块了，无需再分配，调度器就会比较剩下的用户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rsidR="005C4AC7" w:rsidRDefault="005C4AC7" w:rsidP="000C3871">
      <w:pPr>
        <w:pStyle w:val="af6"/>
      </w:pPr>
      <w:r>
        <w:rPr>
          <w:rFonts w:hint="eastAsia"/>
        </w:rPr>
        <w:t>表</w:t>
      </w:r>
      <w:r w:rsidR="000C3871">
        <w:rPr>
          <w:rFonts w:hint="eastAsia"/>
        </w:rPr>
        <w:t>3</w:t>
      </w:r>
      <w:r w:rsidR="0010297B">
        <w:t>-3</w:t>
      </w:r>
      <w:r>
        <w:rPr>
          <w:rFonts w:hint="eastAsia"/>
        </w:rPr>
        <w:t xml:space="preserve"> </w:t>
      </w:r>
      <w:r>
        <w:rPr>
          <w:rFonts w:hint="eastAsia"/>
        </w:rPr>
        <w:t>资源块分配结果</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480"/>
              <w:jc w:val="center"/>
            </w:pPr>
            <w:r>
              <w:rPr>
                <w:rFonts w:hint="eastAsia"/>
              </w:rPr>
              <w:t>u</w:t>
            </w:r>
            <w:r>
              <w:t>ser1</w:t>
            </w:r>
          </w:p>
        </w:tc>
        <w:tc>
          <w:tcPr>
            <w:tcW w:w="4145" w:type="dxa"/>
          </w:tcPr>
          <w:p w:rsidR="005C4AC7" w:rsidRDefault="005C4AC7" w:rsidP="00581926">
            <w:pPr>
              <w:ind w:firstLine="480"/>
              <w:jc w:val="center"/>
            </w:pPr>
            <w:r>
              <w:t>RB1</w:t>
            </w:r>
          </w:p>
        </w:tc>
      </w:tr>
      <w:tr w:rsidR="005C4AC7" w:rsidTr="00581926">
        <w:tc>
          <w:tcPr>
            <w:tcW w:w="4145" w:type="dxa"/>
          </w:tcPr>
          <w:p w:rsidR="005C4AC7" w:rsidRDefault="005C4AC7" w:rsidP="00581926">
            <w:pPr>
              <w:ind w:firstLine="480"/>
              <w:jc w:val="center"/>
            </w:pPr>
            <w:r>
              <w:rPr>
                <w:rFonts w:hint="eastAsia"/>
              </w:rPr>
              <w:t>u</w:t>
            </w:r>
            <w:r>
              <w:t>ser2</w:t>
            </w:r>
          </w:p>
        </w:tc>
        <w:tc>
          <w:tcPr>
            <w:tcW w:w="4145" w:type="dxa"/>
          </w:tcPr>
          <w:p w:rsidR="005C4AC7" w:rsidRDefault="005C4AC7" w:rsidP="00581926">
            <w:pPr>
              <w:ind w:firstLine="480"/>
              <w:jc w:val="center"/>
            </w:pPr>
            <w:r>
              <w:rPr>
                <w:rFonts w:hint="eastAsia"/>
              </w:rPr>
              <w:t>R</w:t>
            </w:r>
            <w:r>
              <w:t>B2 RB3</w:t>
            </w:r>
          </w:p>
        </w:tc>
      </w:tr>
      <w:tr w:rsidR="005C4AC7" w:rsidTr="00581926">
        <w:tc>
          <w:tcPr>
            <w:tcW w:w="4145" w:type="dxa"/>
          </w:tcPr>
          <w:p w:rsidR="005C4AC7" w:rsidRDefault="005C4AC7" w:rsidP="00581926">
            <w:pPr>
              <w:ind w:firstLine="480"/>
              <w:jc w:val="center"/>
            </w:pPr>
            <w:r>
              <w:rPr>
                <w:rFonts w:hint="eastAsia"/>
              </w:rPr>
              <w:lastRenderedPageBreak/>
              <w:t>u</w:t>
            </w:r>
            <w:r>
              <w:t>ser3</w:t>
            </w:r>
          </w:p>
        </w:tc>
        <w:tc>
          <w:tcPr>
            <w:tcW w:w="4145" w:type="dxa"/>
          </w:tcPr>
          <w:p w:rsidR="005C4AC7" w:rsidRDefault="005C4AC7" w:rsidP="00581926">
            <w:pPr>
              <w:ind w:firstLine="480"/>
              <w:jc w:val="center"/>
            </w:pPr>
            <w:r>
              <w:rPr>
                <w:rFonts w:hint="eastAsia"/>
              </w:rPr>
              <w:t>R</w:t>
            </w:r>
            <w:r>
              <w:t>B4</w:t>
            </w:r>
          </w:p>
        </w:tc>
      </w:tr>
    </w:tbl>
    <w:p w:rsidR="005C4AC7" w:rsidRDefault="005C4AC7" w:rsidP="005C4AC7">
      <w:pPr>
        <w:ind w:firstLine="480"/>
        <w:jc w:val="left"/>
      </w:pPr>
      <w:r>
        <w:rPr>
          <w:rFonts w:hint="eastAsia"/>
        </w:rPr>
        <w:t>调度器就按照上述步骤依次遍历用户和资源块，</w:t>
      </w:r>
      <w:r w:rsidR="0010297B">
        <w:rPr>
          <w:rFonts w:hint="eastAsia"/>
        </w:rPr>
        <w:t>当所有的</w:t>
      </w:r>
      <w:r w:rsidR="0010297B">
        <w:rPr>
          <w:rFonts w:hint="eastAsia"/>
        </w:rPr>
        <w:t>R</w:t>
      </w:r>
      <w:r w:rsidR="0010297B">
        <w:t>B</w:t>
      </w:r>
      <w:r w:rsidR="0010297B">
        <w:rPr>
          <w:rFonts w:hint="eastAsia"/>
        </w:rPr>
        <w:t>都被使用掉</w:t>
      </w:r>
      <w:r>
        <w:rPr>
          <w:rFonts w:hint="eastAsia"/>
        </w:rPr>
        <w:t>或者系统中</w:t>
      </w:r>
      <w:r w:rsidR="0010297B">
        <w:rPr>
          <w:rFonts w:hint="eastAsia"/>
        </w:rPr>
        <w:t>所有</w:t>
      </w:r>
      <w:r>
        <w:rPr>
          <w:rFonts w:hint="eastAsia"/>
        </w:rPr>
        <w:t>等待</w:t>
      </w:r>
      <w:r w:rsidR="0010297B">
        <w:rPr>
          <w:rFonts w:hint="eastAsia"/>
        </w:rPr>
        <w:t>的用户无需再分配资源时停止调度</w:t>
      </w:r>
      <w:r>
        <w:rPr>
          <w:rFonts w:hint="eastAsia"/>
        </w:rPr>
        <w:t>。</w:t>
      </w:r>
    </w:p>
    <w:p w:rsidR="004F4127" w:rsidRPr="0010297B" w:rsidRDefault="004F4127" w:rsidP="005C4AC7">
      <w:pPr>
        <w:pStyle w:val="a3"/>
        <w:spacing w:before="163" w:after="163"/>
      </w:pPr>
    </w:p>
    <w:p w:rsidR="004F4127" w:rsidRDefault="004F4127" w:rsidP="005C4AC7">
      <w:pPr>
        <w:pStyle w:val="a3"/>
        <w:spacing w:before="163" w:after="163"/>
      </w:pPr>
    </w:p>
    <w:p w:rsidR="005C4AC7" w:rsidRDefault="005C4AC7" w:rsidP="005C4AC7">
      <w:pPr>
        <w:pStyle w:val="a3"/>
        <w:spacing w:before="163" w:after="163"/>
      </w:pPr>
      <w:bookmarkStart w:id="698" w:name="_Toc33123563"/>
      <w:r>
        <w:rPr>
          <w:rFonts w:hint="eastAsia"/>
        </w:rPr>
        <w:t xml:space="preserve">3.2 </w:t>
      </w:r>
      <w:r>
        <w:rPr>
          <w:rFonts w:hint="eastAsia"/>
        </w:rPr>
        <w:t>基于</w:t>
      </w:r>
      <w:r w:rsidR="00F77767">
        <w:t>Q</w:t>
      </w:r>
      <w:r>
        <w:rPr>
          <w:rFonts w:hint="eastAsia"/>
        </w:rPr>
        <w:t>-</w:t>
      </w:r>
      <w:r w:rsidR="00F77767">
        <w:t>L</w:t>
      </w:r>
      <w:r>
        <w:rPr>
          <w:rFonts w:hint="eastAsia"/>
        </w:rPr>
        <w:t>earning</w:t>
      </w:r>
      <w:r>
        <w:rPr>
          <w:rFonts w:hint="eastAsia"/>
        </w:rPr>
        <w:t>的资源调度算法</w:t>
      </w:r>
      <w:bookmarkEnd w:id="698"/>
    </w:p>
    <w:p w:rsidR="00F77767" w:rsidRPr="00F77767" w:rsidRDefault="00F77767" w:rsidP="00F77767">
      <w:pPr>
        <w:ind w:firstLine="480"/>
      </w:pPr>
      <w:r>
        <w:rPr>
          <w:rFonts w:hint="eastAsia"/>
        </w:rPr>
        <w:t>本节首先</w:t>
      </w:r>
      <w:r w:rsidR="002139CC">
        <w:rPr>
          <w:rFonts w:hint="eastAsia"/>
        </w:rPr>
        <w:t>介绍</w:t>
      </w:r>
      <w:r>
        <w:rPr>
          <w:rFonts w:hint="eastAsia"/>
        </w:rPr>
        <w:t>了常见的四种资源调度算法的原理以及优缺点，在这些研究的基础上</w:t>
      </w:r>
      <w:r w:rsidR="002139CC">
        <w:rPr>
          <w:rFonts w:hint="eastAsia"/>
        </w:rPr>
        <w:t>提出一种改进算法，详细介绍了改进算法的设计原理和框架。</w:t>
      </w:r>
    </w:p>
    <w:p w:rsidR="005C4AC7" w:rsidRDefault="005C4AC7" w:rsidP="005C4AC7">
      <w:pPr>
        <w:ind w:firstLineChars="0" w:firstLine="0"/>
        <w:jc w:val="left"/>
      </w:pPr>
      <w:r>
        <w:rPr>
          <w:rFonts w:hint="eastAsia"/>
        </w:rPr>
        <w:t>3</w:t>
      </w:r>
      <w:r>
        <w:t xml:space="preserve">.2.1 </w:t>
      </w:r>
      <w:r>
        <w:rPr>
          <w:rFonts w:hint="eastAsia"/>
        </w:rPr>
        <w:t>经典的资源调度算法</w:t>
      </w:r>
    </w:p>
    <w:p w:rsidR="005C4AC7" w:rsidRDefault="005C4AC7" w:rsidP="005C4AC7">
      <w:pPr>
        <w:ind w:firstLineChars="0" w:firstLine="0"/>
      </w:pPr>
      <w:r>
        <w:tab/>
      </w:r>
      <w:r>
        <w:rPr>
          <w:rFonts w:hint="eastAsia"/>
        </w:rPr>
        <w:t>当有限的带宽资源需要尽可能满足小区内不同用户的需求时，如何有效地采取措施进行分配调度至关重要。通常需要考虑用户公平性、系统吞吐量、系统丢包率和分组时延，这通常也是衡量一个调度算法好坏的指标，接下来从这几个角度来介绍四个经典的调度算法，这些算法对后续</w:t>
      </w:r>
      <w:r w:rsidR="002139CC">
        <w:rPr>
          <w:rFonts w:hint="eastAsia"/>
        </w:rPr>
        <w:t>改进</w:t>
      </w:r>
      <w:r>
        <w:rPr>
          <w:rFonts w:hint="eastAsia"/>
        </w:rPr>
        <w:t>算法的提出奠定了基础。</w:t>
      </w:r>
    </w:p>
    <w:p w:rsidR="005C4AC7" w:rsidRDefault="005C4AC7" w:rsidP="00FC2532">
      <w:pPr>
        <w:ind w:firstLineChars="0" w:firstLine="420"/>
      </w:pPr>
      <w:r>
        <w:rPr>
          <w:rFonts w:hint="eastAsia"/>
        </w:rPr>
        <w:t>（</w:t>
      </w:r>
      <w:r w:rsidR="00FC2532">
        <w:t>1</w:t>
      </w:r>
      <w:r>
        <w:rPr>
          <w:rFonts w:hint="eastAsia"/>
        </w:rPr>
        <w:t>）</w:t>
      </w:r>
      <w:r w:rsidR="00E80F55">
        <w:rPr>
          <w:rFonts w:hint="eastAsia"/>
        </w:rPr>
        <w:t>P</w:t>
      </w:r>
      <w:r w:rsidR="00E80F55">
        <w:t>F</w:t>
      </w:r>
      <w:r>
        <w:rPr>
          <w:rFonts w:hint="eastAsia"/>
        </w:rPr>
        <w:t>算法</w:t>
      </w:r>
    </w:p>
    <w:p w:rsidR="005C4AC7" w:rsidRDefault="005C4AC7" w:rsidP="005C4AC7">
      <w:pPr>
        <w:ind w:firstLineChars="0" w:firstLine="0"/>
      </w:pPr>
      <w:r>
        <w:tab/>
      </w:r>
      <w:r w:rsidR="002139CC">
        <w:rPr>
          <w:rFonts w:hint="eastAsia"/>
        </w:rPr>
        <w:t>最初研究人员提出的轮询算法</w:t>
      </w:r>
      <w:r w:rsidR="002139CC">
        <w:rPr>
          <w:rFonts w:hint="eastAsia"/>
        </w:rPr>
        <w:t>R</w:t>
      </w:r>
      <w:r w:rsidR="002139CC">
        <w:t>R</w:t>
      </w:r>
      <w:r w:rsidR="002139CC">
        <w:rPr>
          <w:rFonts w:hint="eastAsia"/>
        </w:rPr>
        <w:t>和最大载干比</w:t>
      </w:r>
      <w:r w:rsidR="002139CC">
        <w:rPr>
          <w:rFonts w:hint="eastAsia"/>
        </w:rPr>
        <w:t>M</w:t>
      </w:r>
      <w:r w:rsidR="002139CC">
        <w:t>ax C/I</w:t>
      </w:r>
      <w:r w:rsidR="002139CC">
        <w:rPr>
          <w:rFonts w:hint="eastAsia"/>
        </w:rPr>
        <w:t>算法</w:t>
      </w:r>
      <w:r>
        <w:rPr>
          <w:rFonts w:hint="eastAsia"/>
        </w:rPr>
        <w:t>都只考虑</w:t>
      </w:r>
      <w:r w:rsidR="002139CC">
        <w:rPr>
          <w:rFonts w:hint="eastAsia"/>
        </w:rPr>
        <w:t>单个</w:t>
      </w:r>
      <w:r>
        <w:rPr>
          <w:rFonts w:hint="eastAsia"/>
        </w:rPr>
        <w:t>方面的性能最优，应用到实际网络中存在着一定问题，因此，</w:t>
      </w:r>
      <w:r w:rsidR="0010297B">
        <w:rPr>
          <w:rFonts w:hint="eastAsia"/>
        </w:rPr>
        <w:t>研究人员提出了比例公平算法</w:t>
      </w:r>
      <w:r w:rsidR="0010297B">
        <w:rPr>
          <w:rFonts w:hint="eastAsia"/>
        </w:rPr>
        <w:t>PF</w:t>
      </w:r>
      <w:r>
        <w:rPr>
          <w:rFonts w:hint="eastAsia"/>
        </w:rPr>
        <w:t>，</w:t>
      </w:r>
      <w:r w:rsidR="0010297B">
        <w:rPr>
          <w:rFonts w:hint="eastAsia"/>
        </w:rPr>
        <w:t>希望在吞吐量和公平性之间取得平衡</w:t>
      </w:r>
      <w:r>
        <w:rPr>
          <w:rFonts w:hint="eastAsia"/>
        </w:rPr>
        <w:t>。该算法</w:t>
      </w:r>
      <w:r w:rsidR="00E80F55">
        <w:rPr>
          <w:rFonts w:hint="eastAsia"/>
        </w:rPr>
        <w:t>根据用户的优先顺序</w:t>
      </w:r>
      <w:r>
        <w:rPr>
          <w:rFonts w:hint="eastAsia"/>
        </w:rPr>
        <w:t>进行调度，而在定义用户优先级上，则同时考虑了用户的历史吞吐量和信道质量两个因素，优先级公式定义如下：</w:t>
      </w:r>
    </w:p>
    <w:p w:rsidR="002D6812" w:rsidRPr="002D6812" w:rsidRDefault="000D153C"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3-1</m:t>
                  </m:r>
                </m:e>
              </m:d>
            </m:e>
          </m:eqArr>
        </m:oMath>
      </m:oMathPara>
    </w:p>
    <w:p w:rsidR="005C4AC7" w:rsidRDefault="005C4AC7" w:rsidP="005C4AC7">
      <w:pPr>
        <w:ind w:firstLineChars="0" w:firstLine="0"/>
      </w:pPr>
      <w:r>
        <w:rPr>
          <w:i/>
        </w:rPr>
        <w:tab/>
      </w: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r>
        <w:rPr>
          <w:rFonts w:hint="eastAsia"/>
        </w:rPr>
        <w:t>个用户在第</w:t>
      </w:r>
      <m:oMath>
        <m:r>
          <w:rPr>
            <w:rFonts w:ascii="Cambria Math" w:hAnsi="Cambria Math"/>
          </w:rPr>
          <m:t>j</m:t>
        </m:r>
      </m:oMath>
      <w:r>
        <w:rPr>
          <w:rFonts w:hint="eastAsia"/>
        </w:rPr>
        <w:t>个资源块上的优先级；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r>
        <w:rPr>
          <w:rFonts w:hint="eastAsia"/>
        </w:rPr>
        <w:t>个资源块分配给用户</w:t>
      </w:r>
      <m:oMath>
        <m:r>
          <w:rPr>
            <w:rFonts w:ascii="Cambria Math" w:hAnsi="Cambria Math"/>
          </w:rPr>
          <m:t>i</m:t>
        </m:r>
      </m:oMath>
      <w:r>
        <w:rPr>
          <w:rFonts w:hint="eastAsia"/>
        </w:rPr>
        <w:t>时的即时传输速率</w:t>
      </w:r>
      <w:r w:rsidR="00E80F55">
        <w:rPr>
          <w:rFonts w:hint="eastAsia"/>
        </w:rPr>
        <w:t>，可以通过用户的</w:t>
      </w:r>
      <w:r w:rsidR="00E80F55">
        <w:rPr>
          <w:rFonts w:hint="eastAsia"/>
        </w:rPr>
        <w:t>C</w:t>
      </w:r>
      <w:r w:rsidR="00E80F55">
        <w:t>QI</w:t>
      </w:r>
      <w:r w:rsidR="00E80F55">
        <w:rPr>
          <w:rFonts w:hint="eastAsia"/>
        </w:rPr>
        <w:t>反馈获取到，</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E80F55">
        <w:rPr>
          <w:rFonts w:hint="eastAsia"/>
        </w:rPr>
        <w:t>的值越大，表明用户的信道质量越好</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rsidR="002D6812" w:rsidRPr="002D6812" w:rsidRDefault="000D153C" w:rsidP="005C4AC7">
      <w:pPr>
        <w:ind w:firstLineChars="0" w:firstLine="0"/>
        <w:rPr>
          <w:iCs/>
        </w:rPr>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hint="eastAsia"/>
                </w:rPr>
                <m:t>=0.8</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d>
                    <m:dPr>
                      <m:ctrlPr>
                        <w:rPr>
                          <w:rFonts w:ascii="Cambria Math" w:hAnsi="Cambria Math"/>
                          <w:i/>
                        </w:rPr>
                      </m:ctrlPr>
                    </m:dPr>
                    <m:e>
                      <m:r>
                        <w:rPr>
                          <w:rFonts w:ascii="Cambria Math" w:hAnsi="Cambria Math"/>
                        </w:rPr>
                        <m:t>i-1</m:t>
                      </m:r>
                    </m:e>
                  </m:d>
                </m:sub>
              </m:sSub>
              <m:r>
                <w:rPr>
                  <w:rFonts w:ascii="Cambria Math" w:hAnsi="Cambria Math"/>
                </w:rPr>
                <m:t>+0.2</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rsidR="005C4AC7" w:rsidRDefault="005C4AC7" w:rsidP="005C4AC7">
      <w:pPr>
        <w:ind w:firstLine="480"/>
        <w:jc w:val="left"/>
      </w:pPr>
      <w:r>
        <w:rPr>
          <w:rFonts w:hint="eastAsia"/>
        </w:rPr>
        <w:t>从公式中可以清楚的看出，如果刚开始某个用户的信道质量比较良好，瞬时速率较高，优先级则较大，</w:t>
      </w:r>
      <w:r w:rsidR="00CF2B6F">
        <w:rPr>
          <w:rFonts w:hint="eastAsia"/>
        </w:rPr>
        <w:t>可以</w:t>
      </w:r>
      <w:r>
        <w:rPr>
          <w:rFonts w:hint="eastAsia"/>
        </w:rPr>
        <w:t>优先调度分配到资源，但随着资源的</w:t>
      </w:r>
      <w:r w:rsidR="002E6F39">
        <w:rPr>
          <w:rFonts w:hint="eastAsia"/>
        </w:rPr>
        <w:t>逐渐</w:t>
      </w:r>
      <w:r>
        <w:rPr>
          <w:rFonts w:hint="eastAsia"/>
        </w:rPr>
        <w:t>积累，该用户的历史平均速率也会升高，用户优先级</w:t>
      </w:r>
      <w:r w:rsidR="002E6F39">
        <w:rPr>
          <w:rFonts w:hint="eastAsia"/>
        </w:rPr>
        <w:t>随之下降</w:t>
      </w:r>
      <w:r>
        <w:rPr>
          <w:rFonts w:hint="eastAsia"/>
        </w:rPr>
        <w:t>，系统则会有可能将资源分配给边缘用户。</w:t>
      </w:r>
    </w:p>
    <w:p w:rsidR="005C4AC7" w:rsidRPr="00802BDC" w:rsidRDefault="0042755B" w:rsidP="005C4AC7">
      <w:pPr>
        <w:ind w:firstLine="480"/>
        <w:jc w:val="left"/>
      </w:pPr>
      <w:r>
        <w:rPr>
          <w:rFonts w:hint="eastAsia"/>
        </w:rPr>
        <w:t>由于</w:t>
      </w:r>
      <w:r w:rsidR="005C4AC7">
        <w:rPr>
          <w:rFonts w:hint="eastAsia"/>
        </w:rPr>
        <w:t>PF</w:t>
      </w:r>
      <w:r w:rsidR="005C4AC7">
        <w:rPr>
          <w:rFonts w:hint="eastAsia"/>
        </w:rPr>
        <w:t>算法在</w:t>
      </w:r>
      <w:r>
        <w:rPr>
          <w:rFonts w:hint="eastAsia"/>
        </w:rPr>
        <w:t>吞吐量和公平性方面都有着较好的性能表现</w:t>
      </w:r>
      <w:r w:rsidR="005C4AC7">
        <w:rPr>
          <w:rFonts w:hint="eastAsia"/>
        </w:rPr>
        <w:t>，</w:t>
      </w:r>
      <w:r>
        <w:rPr>
          <w:rFonts w:hint="eastAsia"/>
        </w:rPr>
        <w:t>成为了</w:t>
      </w:r>
      <w:r>
        <w:rPr>
          <w:rFonts w:hint="eastAsia"/>
        </w:rPr>
        <w:t>L</w:t>
      </w:r>
      <w:r>
        <w:t>TE</w:t>
      </w:r>
      <w:r>
        <w:rPr>
          <w:rFonts w:hint="eastAsia"/>
        </w:rPr>
        <w:lastRenderedPageBreak/>
        <w:t>系统中</w:t>
      </w:r>
      <w:r w:rsidR="005C4AC7">
        <w:rPr>
          <w:rFonts w:hint="eastAsia"/>
        </w:rPr>
        <w:t>最</w:t>
      </w:r>
      <w:r>
        <w:rPr>
          <w:rFonts w:hint="eastAsia"/>
        </w:rPr>
        <w:t>常使用</w:t>
      </w:r>
      <w:r w:rsidR="005C4AC7">
        <w:rPr>
          <w:rFonts w:hint="eastAsia"/>
        </w:rPr>
        <w:t>的调度算法。但是该算法没有考虑到各个业务对服务质量的需求不同，尤其是实时业务对时延的敏感性，所以需要更加</w:t>
      </w:r>
      <w:r w:rsidR="00CF2B6F">
        <w:rPr>
          <w:rFonts w:hint="eastAsia"/>
        </w:rPr>
        <w:t>适合实时业务</w:t>
      </w:r>
      <w:r w:rsidR="005C4AC7">
        <w:rPr>
          <w:rFonts w:hint="eastAsia"/>
        </w:rPr>
        <w:t>的调度策略。</w:t>
      </w:r>
    </w:p>
    <w:p w:rsidR="005C4AC7" w:rsidRPr="002E6F39" w:rsidRDefault="005C4AC7" w:rsidP="005C4AC7">
      <w:pPr>
        <w:ind w:firstLine="480"/>
      </w:pPr>
      <w:r w:rsidRPr="002E6F39">
        <w:rPr>
          <w:rFonts w:hint="eastAsia"/>
        </w:rPr>
        <w:t>（</w:t>
      </w:r>
      <w:r w:rsidR="00FC2532" w:rsidRPr="002E6F39">
        <w:t>2</w:t>
      </w:r>
      <w:r w:rsidRPr="002E6F39">
        <w:rPr>
          <w:rFonts w:hint="eastAsia"/>
        </w:rPr>
        <w:t>）</w:t>
      </w:r>
      <w:r w:rsidR="00E80F55" w:rsidRPr="002E6F39">
        <w:t>EDF</w:t>
      </w:r>
      <w:r w:rsidRPr="002E6F39">
        <w:rPr>
          <w:rFonts w:hint="eastAsia"/>
        </w:rPr>
        <w:t>算法</w:t>
      </w:r>
    </w:p>
    <w:p w:rsidR="005C4AC7" w:rsidRDefault="005C4AC7" w:rsidP="005C4AC7">
      <w:pPr>
        <w:ind w:firstLine="480"/>
      </w:pPr>
      <w:r w:rsidRPr="002E6F39">
        <w:rPr>
          <w:rFonts w:hint="eastAsia"/>
        </w:rPr>
        <w:t>为了解决实时业务的调度问题，最早</w:t>
      </w:r>
      <w:r w:rsidR="002E6F39">
        <w:rPr>
          <w:rFonts w:hint="eastAsia"/>
        </w:rPr>
        <w:t>截止</w:t>
      </w:r>
      <w:r w:rsidRPr="002E6F39">
        <w:rPr>
          <w:rFonts w:hint="eastAsia"/>
        </w:rPr>
        <w:t>先</w:t>
      </w:r>
      <w:r w:rsidR="00CF2B6F" w:rsidRPr="002E6F39">
        <w:rPr>
          <w:rFonts w:hint="eastAsia"/>
        </w:rPr>
        <w:t>E</w:t>
      </w:r>
      <w:r w:rsidR="00CF2B6F" w:rsidRPr="002E6F39">
        <w:t>DF</w:t>
      </w:r>
      <w:r w:rsidR="002E6F39">
        <w:rPr>
          <w:rFonts w:hint="eastAsia"/>
        </w:rPr>
        <w:t>算法</w:t>
      </w:r>
      <w:r w:rsidRPr="002E6F39">
        <w:rPr>
          <w:rFonts w:hint="eastAsia"/>
        </w:rPr>
        <w:t>被提出。</w:t>
      </w:r>
      <w:r w:rsidR="002E6F39">
        <w:rPr>
          <w:rFonts w:hint="eastAsia"/>
        </w:rPr>
        <w:t>该算法给予即将到达时延阈值被丢弃的业务最高优先级，</w:t>
      </w:r>
      <w:r w:rsidR="00883B98">
        <w:rPr>
          <w:rFonts w:hint="eastAsia"/>
        </w:rPr>
        <w:t>给出最简单的</w:t>
      </w:r>
      <w:r w:rsidR="002E6F39">
        <w:rPr>
          <w:rFonts w:hint="eastAsia"/>
        </w:rPr>
        <w:t>计算公式如下：</w:t>
      </w:r>
    </w:p>
    <w:p w:rsidR="002D6812" w:rsidRPr="002D6812" w:rsidRDefault="000D153C"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m:t>
                      </m:r>
                      <m:r>
                        <w:rPr>
                          <w:rFonts w:ascii="Cambria Math" w:hAnsi="Cambria Math" w:hint="eastAsia"/>
                        </w:rPr>
                        <m:t>i</m:t>
                      </m:r>
                    </m:sub>
                  </m:sSub>
                </m:den>
              </m:f>
              <m:r>
                <w:rPr>
                  <w:rFonts w:ascii="Cambria Math" w:hAnsi="Cambria Math"/>
                </w:rPr>
                <m:t>#</m:t>
              </m:r>
              <m:d>
                <m:dPr>
                  <m:ctrlPr>
                    <w:rPr>
                      <w:rFonts w:ascii="Cambria Math" w:hAnsi="Cambria Math"/>
                      <w:i/>
                    </w:rPr>
                  </m:ctrlPr>
                </m:dPr>
                <m:e>
                  <m:r>
                    <w:rPr>
                      <w:rFonts w:ascii="Cambria Math" w:hAnsi="Cambria Math"/>
                    </w:rPr>
                    <m:t>3-3</m:t>
                  </m:r>
                </m:e>
              </m:d>
            </m:e>
          </m:eqArr>
        </m:oMath>
      </m:oMathPara>
    </w:p>
    <w:p w:rsidR="002E6F39" w:rsidRDefault="000D153C" w:rsidP="002E6F39">
      <w:pPr>
        <w:tabs>
          <w:tab w:val="left" w:pos="6914"/>
          <w:tab w:val="right" w:pos="8306"/>
        </w:tabs>
        <w:ind w:firstLine="48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2E6F39">
        <w:rPr>
          <w:rFonts w:hint="eastAsia"/>
        </w:rPr>
        <w:t>为第</w:t>
      </w:r>
      <m:oMath>
        <m:r>
          <w:rPr>
            <w:rFonts w:ascii="Cambria Math" w:hAnsi="Cambria Math"/>
          </w:rPr>
          <m:t>i</m:t>
        </m:r>
      </m:oMath>
      <w:r w:rsidR="002E6F39">
        <w:rPr>
          <w:rFonts w:hint="eastAsia"/>
        </w:rPr>
        <w:t>个用户业务流的时延阈值，超过该阈值的数据包将会被丢弃，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2E6F39">
        <w:rPr>
          <w:rFonts w:hint="eastAsia"/>
        </w:rPr>
        <w:t>为</w:t>
      </w:r>
      <w:r w:rsidR="00883B98">
        <w:rPr>
          <w:rFonts w:hint="eastAsia"/>
        </w:rPr>
        <w:t>用户</w:t>
      </w:r>
      <m:oMath>
        <m:r>
          <w:rPr>
            <w:rFonts w:ascii="Cambria Math" w:hAnsi="Cambria Math"/>
          </w:rPr>
          <m:t>i</m:t>
        </m:r>
      </m:oMath>
      <w:r w:rsidR="002E6F39">
        <w:rPr>
          <w:rFonts w:hint="eastAsia"/>
        </w:rPr>
        <w:t>的</w:t>
      </w:r>
      <w:r w:rsidR="00883B98">
        <w:rPr>
          <w:rFonts w:hint="eastAsia"/>
        </w:rPr>
        <w:t>缓存</w:t>
      </w:r>
      <w:r w:rsidR="002E6F39">
        <w:rPr>
          <w:rFonts w:hint="eastAsia"/>
        </w:rPr>
        <w:t>队列</w:t>
      </w:r>
      <w:r w:rsidR="00883B98">
        <w:rPr>
          <w:rFonts w:hint="eastAsia"/>
        </w:rPr>
        <w:t>首个数据包</w:t>
      </w:r>
      <w:r w:rsidR="002E6F39">
        <w:rPr>
          <w:rFonts w:hint="eastAsia"/>
        </w:rPr>
        <w:t>的</w:t>
      </w:r>
      <w:r w:rsidR="00883B98">
        <w:rPr>
          <w:rFonts w:hint="eastAsia"/>
        </w:rPr>
        <w:t>等待</w:t>
      </w:r>
      <w:r w:rsidR="002E6F39">
        <w:rPr>
          <w:rFonts w:hint="eastAsia"/>
        </w:rPr>
        <w:t>时间。</w:t>
      </w:r>
      <w:r w:rsidR="00883B98">
        <w:rPr>
          <w:rFonts w:hint="eastAsia"/>
        </w:rPr>
        <w:t>可以看出，越临近时延阈值的用户优先级越高。</w:t>
      </w:r>
    </w:p>
    <w:p w:rsidR="005C4AC7" w:rsidRDefault="005C4AC7" w:rsidP="005C4AC7">
      <w:pPr>
        <w:tabs>
          <w:tab w:val="left" w:pos="6914"/>
        </w:tabs>
        <w:ind w:firstLine="480"/>
      </w:pPr>
      <w:r>
        <w:rPr>
          <w:rFonts w:hint="eastAsia"/>
        </w:rPr>
        <w:t>（</w:t>
      </w:r>
      <w:r w:rsidR="00FC2532">
        <w:t>3</w:t>
      </w:r>
      <w:r>
        <w:rPr>
          <w:rFonts w:hint="eastAsia"/>
        </w:rPr>
        <w:t>）</w:t>
      </w:r>
      <w:r w:rsidR="00E80F55">
        <w:rPr>
          <w:rFonts w:hint="eastAsia"/>
        </w:rPr>
        <w:t>M</w:t>
      </w:r>
      <w:r w:rsidR="00E80F55">
        <w:t>LWDF</w:t>
      </w:r>
      <w:r>
        <w:rPr>
          <w:rFonts w:hint="eastAsia"/>
        </w:rPr>
        <w:t>算法</w:t>
      </w:r>
      <w:r>
        <w:tab/>
      </w:r>
    </w:p>
    <w:p w:rsidR="005C4AC7" w:rsidRDefault="005C4AC7" w:rsidP="005C4AC7">
      <w:pPr>
        <w:ind w:leftChars="100" w:left="240" w:firstLineChars="100" w:firstLine="24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rsidR="002D6812" w:rsidRPr="002D6812" w:rsidRDefault="000D153C" w:rsidP="005C4AC7">
      <w:pPr>
        <w:ind w:firstLine="480"/>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D6812" w:rsidRPr="002D6812" w:rsidRDefault="000D153C" w:rsidP="005C4AC7">
      <w:pPr>
        <w:ind w:firstLine="480"/>
        <w:jc w:val="center"/>
        <w:rPr>
          <w:highlight w:val="yellow"/>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hint="eastAsia"/>
                </w:rPr>
                <m:t>=</m:t>
              </m:r>
              <m:r>
                <w:rPr>
                  <w:rFonts w:ascii="Cambria Math" w:eastAsia="微软雅黑" w:hAnsi="Cambria Math" w:cs="微软雅黑" w:hint="eastAsia"/>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e>
                      </m:d>
                    </m:e>
                  </m:func>
                </m:num>
                <m:den>
                  <m:sSub>
                    <m:sSubPr>
                      <m:ctrlPr>
                        <w:rPr>
                          <w:rFonts w:ascii="Cambria Math" w:hAnsi="Cambria Math"/>
                          <w:i/>
                        </w:rPr>
                      </m:ctrlPr>
                    </m:sSubPr>
                    <m:e>
                      <m:r>
                        <w:rPr>
                          <w:rFonts w:ascii="Cambria Math" w:hAnsi="Cambria Math"/>
                        </w:rPr>
                        <m:t>τ</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5C4AC7" w:rsidRDefault="000D153C" w:rsidP="005C4AC7">
      <w:pPr>
        <w:ind w:firstLine="480"/>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C4AC7">
        <w:rPr>
          <w:rFonts w:hint="eastAsia"/>
        </w:rPr>
        <w:t>为队头时延超过时延阈值的最大概率，在仿真过程中一般设置为常数。</w:t>
      </w:r>
    </w:p>
    <w:p w:rsidR="005C4AC7" w:rsidRDefault="005C4AC7" w:rsidP="005C4AC7">
      <w:pPr>
        <w:ind w:firstLineChars="83" w:firstLine="199"/>
      </w:pPr>
      <w:r>
        <w:rPr>
          <w:rFonts w:hint="eastAsia"/>
        </w:rPr>
        <w:t>（</w:t>
      </w:r>
      <w:r w:rsidR="00FC2532">
        <w:t>4</w:t>
      </w:r>
      <w:r>
        <w:rPr>
          <w:rFonts w:hint="eastAsia"/>
        </w:rPr>
        <w:t>）</w:t>
      </w:r>
      <w:r>
        <w:t>EXP/PF</w:t>
      </w:r>
      <w:r>
        <w:rPr>
          <w:rFonts w:hint="eastAsia"/>
        </w:rPr>
        <w:t>算法</w:t>
      </w:r>
    </w:p>
    <w:p w:rsidR="005C4AC7" w:rsidRDefault="005C4AC7" w:rsidP="005C4AC7">
      <w:pPr>
        <w:ind w:firstLineChars="0" w:firstLine="0"/>
      </w:pPr>
      <w:r>
        <w:tab/>
        <w:t>EXP/PF</w:t>
      </w:r>
      <w:r>
        <w:rPr>
          <w:rFonts w:hint="eastAsia"/>
        </w:rPr>
        <w:t>算法是对</w:t>
      </w:r>
      <w:r>
        <w:t>M-LWDF</w:t>
      </w:r>
      <w:r>
        <w:rPr>
          <w:rFonts w:hint="eastAsia"/>
        </w:rPr>
        <w:t>算法的一种改进，也同样适用于非实时业务和实时业务。该算法引入了缓冲时间来保证对实时业务对优先调度。对于实时业务，优先级公式定义如下：</w:t>
      </w:r>
    </w:p>
    <w:p w:rsidR="002D6812" w:rsidRPr="002D6812" w:rsidRDefault="000D153C"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 xml:space="preserve">i,j </m:t>
                  </m:r>
                </m:sub>
              </m:sSub>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-X</m:t>
                          </m:r>
                        </m:num>
                        <m:den>
                          <m:r>
                            <w:rPr>
                              <w:rFonts w:ascii="Cambria Math" w:hAnsi="Cambria Math"/>
                            </w:rPr>
                            <m:t>1+</m:t>
                          </m:r>
                          <m:rad>
                            <m:radPr>
                              <m:degHide m:val="1"/>
                              <m:ctrlPr>
                                <w:rPr>
                                  <w:rFonts w:ascii="Cambria Math" w:hAnsi="Cambria Math"/>
                                  <w:i/>
                                </w:rPr>
                              </m:ctrlPr>
                            </m:radPr>
                            <m:deg/>
                            <m:e>
                              <m:r>
                                <w:rPr>
                                  <w:rFonts w:ascii="Cambria Math" w:hAnsi="Cambria Math"/>
                                </w:rPr>
                                <m:t>X</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e>
                  </m:d>
                </m:e>
              </m:func>
              <m:r>
                <w:rPr>
                  <w:rFonts w:ascii="Cambria Math" w:hAnsi="Cambria Math"/>
                </w:rPr>
                <m:t>#</m:t>
              </m:r>
              <m:d>
                <m:dPr>
                  <m:ctrlPr>
                    <w:rPr>
                      <w:rFonts w:ascii="Cambria Math" w:hAnsi="Cambria Math"/>
                      <w:i/>
                    </w:rPr>
                  </m:ctrlPr>
                </m:dPr>
                <m:e>
                  <m:r>
                    <w:rPr>
                      <w:rFonts w:ascii="Cambria Math" w:hAnsi="Cambria Math"/>
                    </w:rPr>
                    <m:t>3-6</m:t>
                  </m:r>
                </m:e>
              </m:d>
            </m:e>
          </m:eqArr>
        </m:oMath>
      </m:oMathPara>
    </w:p>
    <w:p w:rsidR="005C4AC7" w:rsidRDefault="005C4AC7" w:rsidP="005C4AC7">
      <w:pPr>
        <w:ind w:firstLineChars="0" w:firstLine="420"/>
      </w:pPr>
      <w:r>
        <w:rPr>
          <w:rFonts w:hint="eastAsia"/>
        </w:rPr>
        <w:t>其中的参数含义等同于公式</w:t>
      </w:r>
      <w:r>
        <w:rPr>
          <w:rFonts w:hint="eastAsia"/>
        </w:rPr>
        <w:t xml:space="preserve"> </w:t>
      </w:r>
      <w:r>
        <w:rPr>
          <w:rFonts w:hint="eastAsia"/>
        </w:rPr>
        <w:t>，</w:t>
      </w:r>
      <w:r>
        <w:rPr>
          <w:rFonts w:hint="eastAsia"/>
        </w:rPr>
        <w:t>X</w:t>
      </w:r>
      <w:r>
        <w:rPr>
          <w:rFonts w:hint="eastAsia"/>
        </w:rPr>
        <w:t>计算公式如下：</w:t>
      </w:r>
    </w:p>
    <w:p w:rsidR="002D6812" w:rsidRPr="002D6812" w:rsidRDefault="000D153C" w:rsidP="005C4AC7">
      <w:pPr>
        <w:ind w:firstLineChars="0" w:firstLine="0"/>
      </w:pPr>
      <m:oMathPara>
        <m:oMath>
          <m:eqArr>
            <m:eqArrPr>
              <m:maxDist m:val="1"/>
              <m:ctrlPr>
                <w:rPr>
                  <w:rFonts w:ascii="Cambria Math" w:hAnsi="Cambria Math"/>
                  <w:i/>
                </w:rPr>
              </m:ctrlPr>
            </m:eqArrPr>
            <m:e>
              <m:r>
                <w:rPr>
                  <w:rFonts w:ascii="Cambria Math" w:hAnsi="Cambria Math"/>
                </w:rPr>
                <m:t>X</m:t>
              </m:r>
              <m:r>
                <w:rPr>
                  <w:rFonts w:ascii="Cambria Math" w:hAnsi="Cambria Math" w:hint="eastAsia"/>
                </w:rPr>
                <m:t>=</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N</m:t>
                      </m:r>
                    </m:e>
                    <m:sub>
                      <m:r>
                        <w:rPr>
                          <w:rFonts w:ascii="Cambria Math" w:hAnsi="Cambria Math"/>
                        </w:rPr>
                        <m:t>rt</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rt</m:t>
                      </m:r>
                    </m:sub>
                  </m:sSub>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rsidR="005C4AC7" w:rsidRDefault="005C4AC7" w:rsidP="005C4AC7">
      <w:pPr>
        <w:ind w:firstLineChars="0" w:firstLine="0"/>
      </w:pPr>
      <w:r>
        <w:tab/>
      </w: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rsidR="005C4AC7" w:rsidRDefault="005C4AC7" w:rsidP="00FC2532">
      <w:pPr>
        <w:pStyle w:val="aa"/>
        <w:spacing w:before="163" w:after="163"/>
      </w:pPr>
      <w:bookmarkStart w:id="699" w:name="_Toc33123564"/>
      <w:r>
        <w:rPr>
          <w:rFonts w:hint="eastAsia"/>
        </w:rPr>
        <w:t>3</w:t>
      </w:r>
      <w:r>
        <w:t>.2.2 DSQL</w:t>
      </w:r>
      <w:r>
        <w:rPr>
          <w:rFonts w:hint="eastAsia"/>
        </w:rPr>
        <w:t>算法介绍</w:t>
      </w:r>
      <w:bookmarkEnd w:id="699"/>
    </w:p>
    <w:p w:rsidR="005C4AC7" w:rsidRDefault="005C4AC7" w:rsidP="005C4AC7">
      <w:pPr>
        <w:ind w:firstLine="480"/>
      </w:pPr>
      <w:r>
        <w:rPr>
          <w:rFonts w:hint="eastAsia"/>
        </w:rPr>
        <w:lastRenderedPageBreak/>
        <w:t>上述这些经典算法虽然被广泛使用，但在整个调度过程中始终使用单一的调度策略，这导致这些算法不能很好地适应不断变化的网络情况。我们希望可以根据不同的网络状态来选择最佳的调度策略以达到性能最优化。</w:t>
      </w:r>
    </w:p>
    <w:p w:rsidR="005C4AC7" w:rsidRDefault="005C4AC7" w:rsidP="005C4AC7">
      <w:pPr>
        <w:ind w:firstLineChars="0" w:firstLine="0"/>
      </w:pPr>
      <w:r>
        <w:tab/>
      </w:r>
      <w:r>
        <w:rPr>
          <w:rFonts w:hint="eastAsia"/>
        </w:rPr>
        <w:t>近年来开始出现一些基于增强学习进行优化的研究。对调度而言，增强学习是一个很好的切入点，因其可以较好地学习动态</w:t>
      </w:r>
      <w:r w:rsidR="00FC2532">
        <w:rPr>
          <w:rFonts w:hint="eastAsia"/>
        </w:rPr>
        <w:t>变化</w:t>
      </w:r>
      <w:r>
        <w:rPr>
          <w:rFonts w:hint="eastAsia"/>
        </w:rPr>
        <w:t>的网络状态然后做出更高效的策略，</w:t>
      </w:r>
      <w:r>
        <w:t>Q</w:t>
      </w:r>
      <w:r w:rsidR="00FC2532">
        <w:rPr>
          <w:rFonts w:hint="eastAsia"/>
        </w:rPr>
        <w:t>-</w:t>
      </w:r>
      <w:r w:rsidR="00FC2532">
        <w:t>Learning</w:t>
      </w:r>
      <w:r>
        <w:rPr>
          <w:rFonts w:hint="eastAsia"/>
        </w:rPr>
        <w:t>算法就是这方面的翘楚</w:t>
      </w:r>
      <w:r w:rsidR="00883B98">
        <w:rPr>
          <w:rFonts w:hint="eastAsia"/>
        </w:rPr>
        <w:t>，</w:t>
      </w:r>
      <w:r w:rsidR="00CF2B6F">
        <w:rPr>
          <w:rFonts w:hint="eastAsia"/>
        </w:rPr>
        <w:t>因此</w:t>
      </w:r>
      <w:r>
        <w:rPr>
          <w:rFonts w:hint="eastAsia"/>
        </w:rPr>
        <w:t>我们提出</w:t>
      </w:r>
      <w:r w:rsidR="00277B82">
        <w:rPr>
          <w:rFonts w:hint="eastAsia"/>
        </w:rPr>
        <w:t>一种</w:t>
      </w:r>
      <w:r w:rsidR="00883B98">
        <w:rPr>
          <w:rFonts w:hint="eastAsia"/>
        </w:rPr>
        <w:t>D</w:t>
      </w:r>
      <w:r w:rsidR="00883B98">
        <w:t>SQL</w:t>
      </w:r>
      <w:r w:rsidR="00883B98">
        <w:rPr>
          <w:rFonts w:hint="eastAsia"/>
        </w:rPr>
        <w:t>算法</w:t>
      </w:r>
      <w:r>
        <w:rPr>
          <w:rFonts w:hint="eastAsia"/>
        </w:rPr>
        <w:t>（</w:t>
      </w:r>
      <w:r>
        <w:t xml:space="preserve">Downlink Scheduler based on Q-Learning, </w:t>
      </w:r>
      <w:r w:rsidR="00277B82">
        <w:rPr>
          <w:rFonts w:hint="eastAsia"/>
        </w:rPr>
        <w:t>基于</w:t>
      </w:r>
      <w:r w:rsidR="00277B82">
        <w:rPr>
          <w:rFonts w:hint="eastAsia"/>
        </w:rPr>
        <w:t>Q</w:t>
      </w:r>
      <w:r w:rsidR="00277B82">
        <w:rPr>
          <w:rFonts w:hint="eastAsia"/>
        </w:rPr>
        <w:t>学习的下行调度算法</w:t>
      </w:r>
      <w:r>
        <w:rPr>
          <w:rFonts w:hint="eastAsia"/>
        </w:rPr>
        <w:t>）。</w:t>
      </w:r>
    </w:p>
    <w:p w:rsidR="005C4AC7" w:rsidRDefault="00883B98" w:rsidP="005C4AC7">
      <w:pPr>
        <w:ind w:firstLine="480"/>
      </w:pPr>
      <w:r>
        <w:rPr>
          <w:rFonts w:hint="eastAsia"/>
        </w:rPr>
        <w:t>首先介绍</w:t>
      </w:r>
      <w:r>
        <w:rPr>
          <w:rFonts w:hint="eastAsia"/>
        </w:rPr>
        <w:t>Q</w:t>
      </w:r>
      <w:r w:rsidR="00277B82">
        <w:rPr>
          <w:rFonts w:hint="eastAsia"/>
        </w:rPr>
        <w:t>学习</w:t>
      </w:r>
      <w:r>
        <w:rPr>
          <w:rFonts w:hint="eastAsia"/>
        </w:rPr>
        <w:t>的理论知识。</w:t>
      </w:r>
    </w:p>
    <w:p w:rsidR="002B4D8F" w:rsidRDefault="00277B82" w:rsidP="00A75B75">
      <w:pPr>
        <w:ind w:firstLineChars="0" w:firstLine="420"/>
      </w:pPr>
      <w:r>
        <w:t>Q</w:t>
      </w:r>
      <w:r>
        <w:rPr>
          <w:rFonts w:hint="eastAsia"/>
        </w:rPr>
        <w:t>学习（</w:t>
      </w:r>
      <w:r w:rsidR="005C4AC7">
        <w:rPr>
          <w:rFonts w:hint="eastAsia"/>
        </w:rPr>
        <w:t>Q</w:t>
      </w:r>
      <w:r w:rsidR="00883B98">
        <w:rPr>
          <w:rFonts w:hint="eastAsia"/>
        </w:rPr>
        <w:t>-</w:t>
      </w:r>
      <w:r w:rsidR="00883B98">
        <w:t>Learning</w:t>
      </w:r>
      <w:r>
        <w:rPr>
          <w:rFonts w:hint="eastAsia"/>
        </w:rPr>
        <w:t>）</w:t>
      </w:r>
      <w:r w:rsidR="005C4AC7">
        <w:rPr>
          <w:rFonts w:hint="eastAsia"/>
        </w:rPr>
        <w:t>是增强学习领域最广为人知的算法之一。</w:t>
      </w:r>
      <w:r w:rsidR="005C4AC7">
        <w:rPr>
          <w:rFonts w:hint="eastAsia"/>
        </w:rPr>
        <w:t>Q</w:t>
      </w:r>
      <w:r w:rsidR="005C4AC7">
        <w:rPr>
          <w:rFonts w:hint="eastAsia"/>
        </w:rPr>
        <w:t>学习</w:t>
      </w:r>
      <w:r>
        <w:rPr>
          <w:rFonts w:hint="eastAsia"/>
        </w:rPr>
        <w:t>与模型状态无关，可以在环境未知的情况下，</w:t>
      </w:r>
      <w:r w:rsidR="00290BF8">
        <w:rPr>
          <w:rFonts w:hint="eastAsia"/>
        </w:rPr>
        <w:t>根据“状态</w:t>
      </w:r>
      <w:r w:rsidR="00290BF8">
        <w:rPr>
          <w:rFonts w:hint="eastAsia"/>
        </w:rPr>
        <w:t>-</w:t>
      </w:r>
      <w:r w:rsidR="00290BF8">
        <w:rPr>
          <w:rFonts w:hint="eastAsia"/>
        </w:rPr>
        <w:t>动作”</w:t>
      </w:r>
      <w:r w:rsidR="00462D26">
        <w:rPr>
          <w:rFonts w:hint="eastAsia"/>
        </w:rPr>
        <w:t>获得环境的奖励，然后根据奖励不断调整动作使得奖励最大化，最后学习到最佳动作。</w:t>
      </w:r>
      <w:r w:rsidR="002B4D8F">
        <w:rPr>
          <w:rFonts w:hint="eastAsia"/>
        </w:rPr>
        <w:t>可以看出，</w:t>
      </w:r>
      <w:r w:rsidR="002B4D8F">
        <w:rPr>
          <w:rFonts w:hint="eastAsia"/>
        </w:rPr>
        <w:t>Q</w:t>
      </w:r>
      <w:r w:rsidR="002B4D8F">
        <w:rPr>
          <w:rFonts w:hint="eastAsia"/>
        </w:rPr>
        <w:t>学习主要包含三个要素：（</w:t>
      </w:r>
      <w:r w:rsidR="002B4D8F">
        <w:rPr>
          <w:rFonts w:hint="eastAsia"/>
        </w:rPr>
        <w:t>1</w:t>
      </w:r>
      <w:r w:rsidR="002B4D8F">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sidR="002B4D8F">
        <w:rPr>
          <w:rFonts w:hint="eastAsia"/>
        </w:rPr>
        <w:t>（</w:t>
      </w:r>
      <w:r w:rsidR="002B4D8F">
        <w:rPr>
          <w:rFonts w:hint="eastAsia"/>
        </w:rPr>
        <w:t>2</w:t>
      </w:r>
      <w:r w:rsidR="002B4D8F">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sidR="002B4D8F">
        <w:rPr>
          <w:rFonts w:hint="eastAsia"/>
        </w:rPr>
        <w:t>（</w:t>
      </w:r>
      <w:r w:rsidR="002B4D8F">
        <w:rPr>
          <w:rFonts w:hint="eastAsia"/>
        </w:rPr>
        <w:t>3</w:t>
      </w:r>
      <w:r w:rsidR="002B4D8F">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2B4D8F">
        <w:rPr>
          <w:rFonts w:hint="eastAsia"/>
        </w:rPr>
        <w:t>。</w:t>
      </w:r>
    </w:p>
    <w:p w:rsidR="00A16604" w:rsidRPr="00A16604" w:rsidRDefault="00A75B75" w:rsidP="00A75B75">
      <w:pPr>
        <w:ind w:firstLineChars="0" w:firstLine="0"/>
      </w:pPr>
      <w:r>
        <w:rPr>
          <w:rFonts w:hint="eastAsia"/>
        </w:rPr>
        <w:tab/>
      </w:r>
      <w:r w:rsidR="002B4D8F">
        <w:rPr>
          <w:rFonts w:hint="eastAsia"/>
        </w:rPr>
        <w:t>我们将</w:t>
      </w:r>
      <w:r w:rsidR="0042755B">
        <w:rPr>
          <w:rFonts w:hint="eastAsia"/>
        </w:rPr>
        <w:t>实施上述过程的客体</w:t>
      </w:r>
      <w:r w:rsidR="002B4D8F">
        <w:rPr>
          <w:rFonts w:hint="eastAsia"/>
        </w:rPr>
        <w:t>称为智能体（</w:t>
      </w:r>
      <w:r w:rsidR="002B4D8F">
        <w:rPr>
          <w:rFonts w:hint="eastAsia"/>
        </w:rPr>
        <w:t>A</w:t>
      </w:r>
      <w:r w:rsidR="002B4D8F">
        <w:t>gent</w:t>
      </w:r>
      <w:r w:rsidR="002B4D8F">
        <w:rPr>
          <w:rFonts w:hint="eastAsia"/>
        </w:rPr>
        <w:t>），在每一</w:t>
      </w:r>
      <w:r w:rsidR="0042755B">
        <w:rPr>
          <w:rFonts w:hint="eastAsia"/>
        </w:rPr>
        <w:t>次</w:t>
      </w:r>
      <w:r w:rsidR="002B4D8F">
        <w:rPr>
          <w:rFonts w:hint="eastAsia"/>
        </w:rPr>
        <w:t>迭代中，</w:t>
      </w:r>
      <w:r w:rsidR="0042755B">
        <w:rPr>
          <w:rFonts w:hint="eastAsia"/>
        </w:rPr>
        <w:t>Agent</w:t>
      </w:r>
      <w:r w:rsidR="002B4D8F">
        <w:rPr>
          <w:rFonts w:hint="eastAsia"/>
        </w:rPr>
        <w:t>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B4D8F">
        <w:rPr>
          <w:rFonts w:hint="eastAsia"/>
        </w:rPr>
        <w:t>从</w:t>
      </w:r>
      <w:r w:rsidR="00A16604">
        <w:rPr>
          <w:rFonts w:hint="eastAsia"/>
        </w:rPr>
        <w:t>动作空间中</w:t>
      </w:r>
      <w:r w:rsidR="002B4D8F">
        <w:rPr>
          <w:rFonts w:hint="eastAsia"/>
        </w:rPr>
        <w:t>选择</w:t>
      </w:r>
      <w:r w:rsidR="00A16604">
        <w:rPr>
          <w:rFonts w:hint="eastAsia"/>
        </w:rPr>
        <w:t>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A16604">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A16604">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00A16604">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A16604">
        <w:rPr>
          <w:rFonts w:hint="eastAsia"/>
        </w:rPr>
        <w:t>为多次迭代后的累计回报，使用一个</w:t>
      </w:r>
      <m:oMath>
        <m:r>
          <w:rPr>
            <w:rFonts w:ascii="Cambria Math" w:hAnsi="Cambria Math"/>
          </w:rPr>
          <m:t>n×m</m:t>
        </m:r>
      </m:oMath>
      <w:r w:rsidR="00A16604">
        <w:rPr>
          <w:rFonts w:hint="eastAsia"/>
        </w:rPr>
        <w:t>的二维表来记录该值，称为</w:t>
      </w:r>
      <w:r w:rsidR="00A16604">
        <w:rPr>
          <w:rFonts w:hint="eastAsia"/>
        </w:rPr>
        <w:t>Q</w:t>
      </w:r>
      <w:r w:rsidR="00A16604">
        <w:rPr>
          <w:rFonts w:hint="eastAsia"/>
        </w:rPr>
        <w:t>表（</w:t>
      </w:r>
      <w:r w:rsidR="00A16604">
        <w:rPr>
          <w:rFonts w:hint="eastAsia"/>
        </w:rPr>
        <w:t>Q</w:t>
      </w:r>
      <w:r w:rsidR="00A16604">
        <w:t>-table</w:t>
      </w:r>
      <w:r w:rsidR="00A16604">
        <w:rPr>
          <w:rFonts w:hint="eastAsia"/>
        </w:rPr>
        <w:t>），在每次迭代中根据公式</w:t>
      </w:r>
      <w:r w:rsidR="00A16604">
        <w:rPr>
          <w:rFonts w:hint="eastAsia"/>
        </w:rPr>
        <w:t xml:space="preserve"> </w:t>
      </w:r>
      <w:r w:rsidR="00A16604">
        <w:rPr>
          <w:rFonts w:hint="eastAsia"/>
        </w:rPr>
        <w:t>来不断更新</w:t>
      </w:r>
      <w:r w:rsidR="00A16604">
        <w:rPr>
          <w:rFonts w:hint="eastAsia"/>
        </w:rPr>
        <w:t>Q</w:t>
      </w:r>
      <w:r w:rsidR="00A16604">
        <w:rPr>
          <w:rFonts w:hint="eastAsia"/>
        </w:rPr>
        <w:t>表的值。</w:t>
      </w:r>
    </w:p>
    <w:p w:rsidR="002D6812" w:rsidRPr="002D6812" w:rsidRDefault="000D153C" w:rsidP="00A75B75">
      <w:pPr>
        <w:ind w:leftChars="100" w:left="240" w:firstLineChars="83" w:firstLine="199"/>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func>
                </m:e>
              </m:d>
              <m:r>
                <w:rPr>
                  <w:rFonts w:ascii="Cambria Math" w:hAnsi="Cambria Math"/>
                </w:rPr>
                <m:t>#</m:t>
              </m:r>
              <m:d>
                <m:dPr>
                  <m:ctrlPr>
                    <w:rPr>
                      <w:rFonts w:ascii="Cambria Math" w:hAnsi="Cambria Math"/>
                      <w:i/>
                    </w:rPr>
                  </m:ctrlPr>
                </m:dPr>
                <m:e>
                  <m:r>
                    <w:rPr>
                      <w:rFonts w:ascii="Cambria Math" w:hAnsi="Cambria Math"/>
                    </w:rPr>
                    <m:t>3-8</m:t>
                  </m:r>
                </m:e>
              </m:d>
            </m:e>
          </m:eqArr>
        </m:oMath>
      </m:oMathPara>
    </w:p>
    <w:p w:rsidR="005C4AC7" w:rsidRPr="007E0A85" w:rsidRDefault="00A75B75" w:rsidP="00A75B75">
      <w:pPr>
        <w:ind w:firstLineChars="0" w:firstLine="0"/>
        <w:rPr>
          <w:i/>
        </w:rPr>
      </w:pPr>
      <w:r>
        <w:rPr>
          <w:rFonts w:hint="eastAsia"/>
        </w:rPr>
        <w:tab/>
      </w:r>
      <w:r w:rsidR="005C4AC7">
        <w:rPr>
          <w:rFonts w:hint="eastAsia"/>
        </w:rPr>
        <w:t>其中，</w:t>
      </w:r>
      <m:oMath>
        <m:r>
          <w:rPr>
            <w:rFonts w:ascii="Cambria Math" w:hAnsi="Cambria Math"/>
          </w:rPr>
          <m:t>α</m:t>
        </m:r>
      </m:oMath>
      <w:r w:rsidR="005C4AC7">
        <w:rPr>
          <w:rFonts w:hint="eastAsia"/>
        </w:rPr>
        <w:t>为学习率，范围在</w:t>
      </w:r>
      <w:r w:rsidR="005C4AC7">
        <w:rPr>
          <w:rFonts w:hint="eastAsia"/>
        </w:rPr>
        <w:t>0</w:t>
      </w:r>
      <w:r w:rsidR="00A16604">
        <w:t>~</w:t>
      </w:r>
      <w:r w:rsidR="005C4AC7">
        <w:rPr>
          <w:rFonts w:hint="eastAsia"/>
        </w:rPr>
        <w:t>1</w:t>
      </w:r>
      <w:r w:rsidR="005C4AC7">
        <w:rPr>
          <w:rFonts w:hint="eastAsia"/>
        </w:rPr>
        <w:t>之间，代表之前训练结果的影响权重，学习率越大，之前训练结果的影响越小；</w:t>
      </w:r>
      <m:oMath>
        <m:r>
          <w:rPr>
            <w:rFonts w:ascii="Cambria Math" w:hAnsi="Cambria Math"/>
          </w:rPr>
          <m:t>γ</m:t>
        </m:r>
      </m:oMath>
      <w:r w:rsidR="005C4AC7">
        <w:rPr>
          <w:rFonts w:hint="eastAsia"/>
        </w:rPr>
        <w:t>则为折扣因子，范围在</w:t>
      </w:r>
      <w:r w:rsidR="005C4AC7">
        <w:rPr>
          <w:rFonts w:hint="eastAsia"/>
        </w:rPr>
        <w:t>0</w:t>
      </w:r>
      <w:r w:rsidR="00A16604">
        <w:t>~</w:t>
      </w:r>
      <w:r w:rsidR="005C4AC7">
        <w:rPr>
          <w:rFonts w:hint="eastAsia"/>
        </w:rPr>
        <w:t>1</w:t>
      </w:r>
      <w:r w:rsidR="005C4AC7">
        <w:rPr>
          <w:rFonts w:hint="eastAsia"/>
        </w:rPr>
        <w:t>之间，代表了未来奖励的重要性，如果</w:t>
      </w:r>
      <m:oMath>
        <m:r>
          <w:rPr>
            <w:rFonts w:ascii="Cambria Math" w:hAnsi="Cambria Math"/>
          </w:rPr>
          <m:t>γ</m:t>
        </m:r>
      </m:oMath>
      <w:r w:rsidR="005C4AC7">
        <w:rPr>
          <w:rFonts w:hint="eastAsia"/>
        </w:rPr>
        <w:t>=0</w:t>
      </w:r>
      <w:r w:rsidR="005C4AC7">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sidR="005C4AC7">
        <w:rPr>
          <w:rFonts w:hint="eastAsia"/>
        </w:rPr>
        <w:t>代表了下一个状态时</w:t>
      </w:r>
      <w:r>
        <w:rPr>
          <w:rFonts w:hint="eastAsia"/>
        </w:rPr>
        <w:t>A</w:t>
      </w:r>
      <w:r>
        <w:t>gent</w:t>
      </w:r>
      <w:r w:rsidR="005C4AC7">
        <w:rPr>
          <w:rFonts w:hint="eastAsia"/>
        </w:rPr>
        <w:t>可以获得的最大的</w:t>
      </w:r>
      <w:r>
        <w:rPr>
          <w:rFonts w:hint="eastAsia"/>
        </w:rPr>
        <w:t>累计奖励</w:t>
      </w:r>
      <w:r w:rsidR="005C4AC7">
        <w:rPr>
          <w:rFonts w:hint="eastAsia"/>
        </w:rPr>
        <w:t>。</w:t>
      </w:r>
      <w:r>
        <w:rPr>
          <w:rFonts w:hint="eastAsia"/>
        </w:rPr>
        <w:t>经过多次更新后，</w:t>
      </w:r>
      <w:r>
        <w:rPr>
          <w:rFonts w:hint="eastAsia"/>
        </w:rPr>
        <w:t>Q</w:t>
      </w:r>
      <w:r>
        <w:rPr>
          <w:rFonts w:hint="eastAsia"/>
        </w:rPr>
        <w:t>值收敛到最优值。</w:t>
      </w:r>
    </w:p>
    <w:p w:rsidR="003B488E" w:rsidRDefault="00A75B75" w:rsidP="0042755B">
      <w:pPr>
        <w:ind w:firstLine="480"/>
      </w:pPr>
      <w:r>
        <w:rPr>
          <w:rFonts w:hint="eastAsia"/>
        </w:rPr>
        <w:t>从上述分析可以看出，将</w:t>
      </w:r>
      <w:r>
        <w:rPr>
          <w:rFonts w:hint="eastAsia"/>
        </w:rPr>
        <w:t>Q</w:t>
      </w:r>
      <w:r>
        <w:rPr>
          <w:rFonts w:hint="eastAsia"/>
        </w:rPr>
        <w:t>学习应用到资源调度场景中</w:t>
      </w:r>
      <w:r w:rsidR="005C4AC7">
        <w:rPr>
          <w:rFonts w:hint="eastAsia"/>
        </w:rPr>
        <w:t>，</w:t>
      </w:r>
      <w:r w:rsidR="003B488E">
        <w:rPr>
          <w:rFonts w:hint="eastAsia"/>
        </w:rPr>
        <w:t>负责调度过程的基站</w:t>
      </w:r>
      <w:r w:rsidR="005C4AC7">
        <w:rPr>
          <w:rFonts w:hint="eastAsia"/>
        </w:rPr>
        <w:t>就</w:t>
      </w:r>
      <w:r>
        <w:rPr>
          <w:rFonts w:hint="eastAsia"/>
        </w:rPr>
        <w:t>充当</w:t>
      </w:r>
      <w:r>
        <w:rPr>
          <w:rFonts w:hint="eastAsia"/>
        </w:rPr>
        <w:t>A</w:t>
      </w:r>
      <w:r>
        <w:t>gent</w:t>
      </w:r>
      <w:r>
        <w:rPr>
          <w:rFonts w:hint="eastAsia"/>
        </w:rPr>
        <w:t>的角色</w:t>
      </w:r>
      <w:r w:rsidR="003B488E">
        <w:rPr>
          <w:rFonts w:hint="eastAsia"/>
        </w:rPr>
        <w:t>，动态变化的无线网络为环境的状态</w:t>
      </w:r>
      <m:oMath>
        <m:r>
          <w:rPr>
            <w:rFonts w:ascii="Cambria Math" w:hAnsi="Cambria Math"/>
          </w:rPr>
          <m:t>S</m:t>
        </m:r>
      </m:oMath>
      <w:r w:rsidR="003B488E">
        <w:rPr>
          <w:rFonts w:hint="eastAsia"/>
        </w:rPr>
        <w:t>，动作</w:t>
      </w:r>
      <m:oMath>
        <m:r>
          <w:rPr>
            <w:rFonts w:ascii="Cambria Math" w:hAnsi="Cambria Math"/>
          </w:rPr>
          <m:t>A</m:t>
        </m:r>
      </m:oMath>
      <w:r w:rsidR="003B488E">
        <w:rPr>
          <w:rFonts w:hint="eastAsia"/>
        </w:rPr>
        <w:t>则是不同的调度算法，</w:t>
      </w:r>
      <w:r w:rsidR="005C4AC7">
        <w:rPr>
          <w:rFonts w:hint="eastAsia"/>
        </w:rPr>
        <w:t>我们</w:t>
      </w:r>
      <w:r w:rsidR="0042755B">
        <w:rPr>
          <w:rFonts w:hint="eastAsia"/>
        </w:rPr>
        <w:t>希望</w:t>
      </w:r>
      <w:r w:rsidR="005C4AC7">
        <w:rPr>
          <w:rFonts w:hint="eastAsia"/>
        </w:rPr>
        <w:t>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w:t>
      </w:r>
      <w:r w:rsidR="0042755B">
        <w:rPr>
          <w:rFonts w:hint="eastAsia"/>
        </w:rPr>
        <w:t>设置</w:t>
      </w:r>
      <w:r w:rsidR="003B488E">
        <w:rPr>
          <w:rFonts w:hint="eastAsia"/>
        </w:rPr>
        <w:t>为</w:t>
      </w:r>
      <w:r w:rsidR="003B488E">
        <w:rPr>
          <w:rFonts w:hint="eastAsia"/>
        </w:rPr>
        <w:t>1</w:t>
      </w:r>
      <w:r w:rsidR="003B488E">
        <w:t>ms</w:t>
      </w:r>
      <w:r w:rsidR="003B488E">
        <w:rPr>
          <w:rFonts w:hint="eastAsia"/>
        </w:rPr>
        <w:t>）</w:t>
      </w:r>
      <w:r w:rsidR="0042755B">
        <w:rPr>
          <w:rFonts w:hint="eastAsia"/>
        </w:rPr>
        <w:t>都可以选择一个最适合当前环境的调度算法，最后使得系统的累计性能最大</w:t>
      </w:r>
      <w:r w:rsidR="005C4AC7">
        <w:rPr>
          <w:rFonts w:hint="eastAsia"/>
        </w:rPr>
        <w:t>，</w:t>
      </w:r>
      <w:r w:rsidR="0042755B">
        <w:rPr>
          <w:rFonts w:hint="eastAsia"/>
        </w:rPr>
        <w:t>而常用的衡量系统性能的网络参数如</w:t>
      </w:r>
      <w:r w:rsidR="00230E89">
        <w:rPr>
          <w:rFonts w:hint="eastAsia"/>
        </w:rPr>
        <w:t>系统吞吐量等即为奖励，基于</w:t>
      </w:r>
      <w:r w:rsidR="00230E89">
        <w:rPr>
          <w:rFonts w:hint="eastAsia"/>
        </w:rPr>
        <w:t>Q</w:t>
      </w:r>
      <w:r w:rsidR="00230E89">
        <w:rPr>
          <w:rFonts w:hint="eastAsia"/>
        </w:rPr>
        <w:t>学习的调度过程</w:t>
      </w:r>
      <w:r w:rsidR="005C4AC7">
        <w:rPr>
          <w:rFonts w:hint="eastAsia"/>
        </w:rPr>
        <w:t>如</w:t>
      </w:r>
      <w:r w:rsidR="00230E89">
        <w:rPr>
          <w:rFonts w:hint="eastAsia"/>
        </w:rPr>
        <w:t>下</w:t>
      </w:r>
      <w:r w:rsidR="005C4AC7">
        <w:rPr>
          <w:rFonts w:hint="eastAsia"/>
        </w:rPr>
        <w:t>图所示</w:t>
      </w:r>
      <w:r w:rsidR="00230E89">
        <w:rPr>
          <w:rFonts w:hint="eastAsia"/>
        </w:rPr>
        <w:t>：</w:t>
      </w:r>
    </w:p>
    <w:p w:rsidR="003B488E" w:rsidRDefault="00FD352F" w:rsidP="003B488E">
      <w:pPr>
        <w:ind w:firstLineChars="83" w:firstLine="199"/>
        <w:jc w:val="center"/>
      </w:pPr>
      <w:r>
        <w:rPr>
          <w:noProof/>
        </w:rPr>
        <w:object w:dxaOrig="5491" w:dyaOrig="2311">
          <v:shape id="_x0000_i1042" type="#_x0000_t75" alt="" style="width:228.9pt;height:96.55pt;mso-width-percent:0;mso-height-percent:0;mso-width-percent:0;mso-height-percent:0" o:ole="">
            <v:imagedata r:id="rId67" o:title=""/>
          </v:shape>
          <o:OLEObject Type="Embed" ProgID="Visio.Drawing.15" ShapeID="_x0000_i1042" DrawAspect="Content" ObjectID="_1643843069" r:id="rId68"/>
        </w:object>
      </w:r>
    </w:p>
    <w:p w:rsidR="00230E89" w:rsidRDefault="00230E89" w:rsidP="000C3871">
      <w:pPr>
        <w:pStyle w:val="af6"/>
      </w:pPr>
      <w:r w:rsidRPr="00D44FCA">
        <w:rPr>
          <w:rFonts w:hint="eastAsia"/>
        </w:rPr>
        <w:t>图</w:t>
      </w:r>
      <w:r w:rsidRPr="00D44FCA">
        <w:rPr>
          <w:rFonts w:hint="eastAsia"/>
        </w:rPr>
        <w:t xml:space="preserve">3-8 </w:t>
      </w:r>
      <w:r>
        <w:rPr>
          <w:rFonts w:hint="eastAsia"/>
        </w:rPr>
        <w:t>基于</w:t>
      </w:r>
      <w:r>
        <w:rPr>
          <w:rFonts w:hint="eastAsia"/>
        </w:rPr>
        <w:t>Q</w:t>
      </w:r>
      <w:r>
        <w:rPr>
          <w:rFonts w:hint="eastAsia"/>
        </w:rPr>
        <w:t>学习的</w:t>
      </w:r>
      <w:r w:rsidRPr="00D44FCA">
        <w:rPr>
          <w:rFonts w:hint="eastAsia"/>
        </w:rPr>
        <w:t>调度</w:t>
      </w:r>
      <w:r>
        <w:rPr>
          <w:rFonts w:hint="eastAsia"/>
        </w:rPr>
        <w:t>过程</w:t>
      </w:r>
    </w:p>
    <w:p w:rsidR="005C4AC7" w:rsidRDefault="005C4AC7" w:rsidP="00230E89">
      <w:pPr>
        <w:ind w:firstLine="480"/>
      </w:pPr>
      <w:r>
        <w:rPr>
          <w:rFonts w:hint="eastAsia"/>
        </w:rPr>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，并且可以此次调度过程的即刻奖励，按照公式</w:t>
      </w:r>
      <w:r w:rsidR="00230E89">
        <w:rPr>
          <w:rFonts w:hint="eastAsia"/>
        </w:rPr>
        <w:t xml:space="preserve"> </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rsidR="005C4AC7" w:rsidRDefault="005C4AC7" w:rsidP="00230E89">
      <w:pPr>
        <w:ind w:firstLineChars="0" w:firstLine="420"/>
        <w:jc w:val="left"/>
      </w:pPr>
      <w:r>
        <w:rPr>
          <w:rFonts w:hint="eastAsia"/>
        </w:rPr>
        <w:t>根据上述分析，基于</w:t>
      </w:r>
      <w:r>
        <w:rPr>
          <w:rFonts w:hint="eastAsia"/>
        </w:rPr>
        <w:t>Q</w:t>
      </w:r>
      <w:r>
        <w:rPr>
          <w:rFonts w:hint="eastAsia"/>
        </w:rPr>
        <w:t>学习的调度算法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rsidR="005C4AC7" w:rsidRPr="00204EB0" w:rsidRDefault="005C4AC7" w:rsidP="005C4AC7">
      <w:pPr>
        <w:ind w:firstLineChars="0" w:firstLine="420"/>
        <w:jc w:val="left"/>
      </w:pPr>
      <w:r>
        <w:rPr>
          <w:rFonts w:hint="eastAsia"/>
        </w:rPr>
        <w:t>（</w:t>
      </w:r>
      <w:r>
        <w:rPr>
          <w:rFonts w:hint="eastAsia"/>
        </w:rPr>
        <w:t>1</w:t>
      </w:r>
      <w:r>
        <w:rPr>
          <w:rFonts w:hint="eastAsia"/>
        </w:rPr>
        <w:t>）状态空间</w:t>
      </w:r>
      <m:oMath>
        <m:r>
          <w:rPr>
            <w:rFonts w:ascii="Cambria Math" w:hAnsi="Cambria Math"/>
          </w:rPr>
          <m:t>S</m:t>
        </m:r>
      </m:oMath>
    </w:p>
    <w:p w:rsidR="005C4AC7" w:rsidRDefault="005C4AC7" w:rsidP="005C4AC7">
      <w:pPr>
        <w:ind w:firstLine="480"/>
      </w:pPr>
      <w:r>
        <w:t xml:space="preserve"> </w:t>
      </w: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系统中用户需要的数据量和等待时间都会发生变化，同时考虑到</w:t>
      </w:r>
      <w:r>
        <w:rPr>
          <w:rFonts w:hint="eastAsia"/>
        </w:rPr>
        <w:t>我们算法的目的</w:t>
      </w:r>
      <w:r w:rsidR="004B7703">
        <w:rPr>
          <w:rFonts w:hint="eastAsia"/>
        </w:rPr>
        <w:t>主要</w:t>
      </w:r>
      <w:r>
        <w:rPr>
          <w:rFonts w:hint="eastAsia"/>
        </w:rPr>
        <w:t>是为了满足实时业务的</w:t>
      </w:r>
      <w:r>
        <w:rPr>
          <w:rFonts w:hint="eastAsia"/>
        </w:rPr>
        <w:t>Q</w:t>
      </w:r>
      <w:r>
        <w:t>oS</w:t>
      </w:r>
      <w:r>
        <w:rPr>
          <w:rFonts w:hint="eastAsia"/>
        </w:rPr>
        <w:t>需求，例如系统吞吐量和数据包时延，定义状态空间为</w:t>
      </w:r>
      <w:r>
        <w:rPr>
          <w:rFonts w:hint="eastAsia"/>
        </w:rPr>
        <w:t>&lt;</w:t>
      </w:r>
      <w:r w:rsidRPr="004301EA">
        <w:rPr>
          <w:i/>
          <w:iCs/>
        </w:rPr>
        <w:t>dataIndex, delayIndex</w:t>
      </w:r>
      <w:r>
        <w:t>&gt;</w:t>
      </w:r>
      <w:r>
        <w:rPr>
          <w:rFonts w:hint="eastAsia"/>
        </w:rPr>
        <w:t>，其中：</w:t>
      </w:r>
    </w:p>
    <w:p w:rsidR="002D6812" w:rsidRPr="002D6812" w:rsidRDefault="000D153C" w:rsidP="005C4AC7">
      <w:pPr>
        <w:ind w:firstLine="480"/>
      </w:pPr>
      <m:oMathPara>
        <m:oMath>
          <m:eqArr>
            <m:eqArrPr>
              <m:maxDist m:val="1"/>
              <m:ctrlPr>
                <w:rPr>
                  <w:rFonts w:ascii="Cambria Math" w:hAnsi="Cambria Math"/>
                  <w:i/>
                </w:rPr>
              </m:ctrlPr>
            </m:eqArrPr>
            <m:e>
              <m:r>
                <w:rPr>
                  <w:rFonts w:ascii="Cambria Math" w:hAnsi="Cambria Math"/>
                </w:rPr>
                <m:t>dataIndex=</m:t>
              </m:r>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req</m:t>
                      </m:r>
                    </m:sub>
                  </m:sSub>
                </m:num>
                <m:den>
                  <m:sSub>
                    <m:sSubPr>
                      <m:ctrlPr>
                        <w:rPr>
                          <w:rFonts w:ascii="Cambria Math" w:hAnsi="Cambria Math"/>
                          <w:i/>
                        </w:rPr>
                      </m:ctrlPr>
                    </m:sSubPr>
                    <m:e>
                      <m:r>
                        <w:rPr>
                          <w:rFonts w:ascii="Cambria Math" w:hAnsi="Cambria Math"/>
                        </w:rPr>
                        <m:t>Th</m:t>
                      </m:r>
                    </m:e>
                    <m:sub>
                      <m:r>
                        <w:rPr>
                          <w:rFonts w:ascii="Cambria Math" w:hAnsi="Cambria Math"/>
                        </w:rPr>
                        <m:t>max</m:t>
                      </m:r>
                    </m:sub>
                  </m:sSub>
                </m:den>
              </m:f>
              <m:r>
                <w:rPr>
                  <w:rFonts w:ascii="Cambria Math" w:hAnsi="Cambria Math"/>
                </w:rPr>
                <m:t>#</m:t>
              </m:r>
              <m:d>
                <m:dPr>
                  <m:ctrlPr>
                    <w:rPr>
                      <w:rFonts w:ascii="Cambria Math" w:hAnsi="Cambria Math"/>
                      <w:i/>
                    </w:rPr>
                  </m:ctrlPr>
                </m:dPr>
                <m:e>
                  <m:r>
                    <w:rPr>
                      <w:rFonts w:ascii="Cambria Math" w:hAnsi="Cambria Math"/>
                    </w:rPr>
                    <m:t>3-9</m:t>
                  </m:r>
                </m:e>
              </m:d>
            </m:e>
          </m:eqArr>
        </m:oMath>
      </m:oMathPara>
    </w:p>
    <w:p w:rsidR="002D6812" w:rsidRPr="002D6812" w:rsidRDefault="000D153C" w:rsidP="005C4AC7">
      <w:pPr>
        <w:ind w:firstLine="480"/>
      </w:pPr>
      <m:oMathPara>
        <m:oMath>
          <m:eqArr>
            <m:eqArrPr>
              <m:maxDist m:val="1"/>
              <m:ctrlPr>
                <w:rPr>
                  <w:rFonts w:ascii="Cambria Math" w:hAnsi="Cambria Math"/>
                  <w:i/>
                </w:rPr>
              </m:ctrlPr>
            </m:eqArrPr>
            <m:e>
              <m:r>
                <w:rPr>
                  <w:rFonts w:ascii="Cambria Math" w:hAnsi="Cambria Math"/>
                </w:rPr>
                <m:t>delayIndex=</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d>
                </m:e>
              </m:nary>
              <m:r>
                <w:rPr>
                  <w:rFonts w:ascii="Cambria Math" w:hAnsi="Cambria Math"/>
                </w:rPr>
                <m:t>#</m:t>
              </m:r>
              <m:d>
                <m:dPr>
                  <m:ctrlPr>
                    <w:rPr>
                      <w:rFonts w:ascii="Cambria Math" w:hAnsi="Cambria Math"/>
                      <w:i/>
                    </w:rPr>
                  </m:ctrlPr>
                </m:dPr>
                <m:e>
                  <m:r>
                    <w:rPr>
                      <w:rFonts w:ascii="Cambria Math" w:hAnsi="Cambria Math"/>
                    </w:rPr>
                    <m:t>3-10</m:t>
                  </m:r>
                </m:e>
              </m:d>
            </m:e>
          </m:eqArr>
        </m:oMath>
      </m:oMathPara>
    </w:p>
    <w:p w:rsidR="00DF108A" w:rsidRPr="00A476A8" w:rsidRDefault="000D153C" w:rsidP="00A476A8">
      <w:pPr>
        <w:ind w:firstLine="480"/>
        <w:rPr>
          <w:i/>
        </w:rPr>
      </w:pPr>
      <m:oMath>
        <m:sSub>
          <m:sSubPr>
            <m:ctrlPr>
              <w:rPr>
                <w:rFonts w:ascii="Cambria Math" w:hAnsi="Cambria Math"/>
                <w:i/>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i/>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m:oMath>
        <m:r>
          <w:rPr>
            <w:rFonts w:ascii="Cambria Math" w:hAnsi="Cambria Math"/>
          </w:rPr>
          <m:t>dataIndex</m:t>
        </m:r>
      </m:oMath>
      <w:r w:rsidR="004B7703">
        <w:rPr>
          <w:rFonts w:hint="eastAsia"/>
        </w:rPr>
        <w:t>表征了无线资源的短缺程度</w:t>
      </w:r>
      <w:r w:rsidR="00DF108A">
        <w:rPr>
          <w:rFonts w:hint="eastAsia"/>
        </w:rPr>
        <w:t>；</w:t>
      </w:r>
      <m:oMath>
        <m:r>
          <w:rPr>
            <w:rFonts w:ascii="Cambria Math" w:hAnsi="Cambria Math"/>
          </w:rPr>
          <m:t>N</m:t>
        </m:r>
      </m:oMath>
      <w:r w:rsidR="005C4AC7">
        <w:rPr>
          <w:rFonts w:hint="eastAsia"/>
        </w:rPr>
        <w:t>为等待调度的用户数，</w:t>
      </w:r>
      <m:oMath>
        <m:r>
          <w:rPr>
            <w:rFonts w:ascii="Cambria Math" w:hAnsi="Cambria Math"/>
          </w:rPr>
          <m:t>delayIndex</m:t>
        </m:r>
      </m:oMath>
      <w:r w:rsidR="00DF108A">
        <w:rPr>
          <w:rFonts w:hint="eastAsia"/>
        </w:rPr>
        <w:t>表征了待调度应用流的时间紧迫度</w:t>
      </w:r>
      <w:r w:rsidR="005C4AC7">
        <w:rPr>
          <w:rFonts w:hint="eastAsia"/>
        </w:rPr>
        <w:t>。</w:t>
      </w:r>
      <w:r w:rsidR="00DF108A">
        <w:rPr>
          <w:rFonts w:hint="eastAsia"/>
        </w:rPr>
        <w:t>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都比较大时，应该给信道质量较好的用户更高的优先级。</w:t>
      </w:r>
    </w:p>
    <w:p w:rsidR="005C4AC7" w:rsidRDefault="005C4AC7" w:rsidP="00635BE6">
      <w:pPr>
        <w:ind w:firstLineChars="0" w:firstLine="42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，我们</w:t>
      </w:r>
      <w:r w:rsidR="00A476A8">
        <w:rPr>
          <w:rFonts w:hint="eastAsia"/>
        </w:rPr>
        <w:t>首先统计了测试环境下</w:t>
      </w:r>
      <m:oMath>
        <m:r>
          <w:rPr>
            <w:rFonts w:ascii="Cambria Math" w:hAnsi="Cambria Math"/>
          </w:rPr>
          <m:t>dataIndex</m:t>
        </m:r>
      </m:oMath>
      <w:r w:rsidR="00635BE6">
        <w:rPr>
          <w:rFonts w:hint="eastAsia"/>
        </w:rPr>
        <w:t>和</w:t>
      </w:r>
      <m:oMath>
        <m:r>
          <w:rPr>
            <w:rFonts w:ascii="Cambria Math" w:hAnsi="Cambria Math"/>
          </w:rPr>
          <m:t>delayIndex</m:t>
        </m:r>
      </m:oMath>
      <w:r w:rsidR="00635BE6">
        <w:rPr>
          <w:rFonts w:hint="eastAsia"/>
        </w:rPr>
        <w:t>的数值范围和分布概率，然后</w:t>
      </w:r>
      <w:r>
        <w:rPr>
          <w:rFonts w:hint="eastAsia"/>
        </w:rPr>
        <w:t>将状态</w:t>
      </w:r>
      <w:r w:rsidR="00635BE6">
        <w:rPr>
          <w:rFonts w:hint="eastAsia"/>
        </w:rPr>
        <w:t>划分为</w:t>
      </w:r>
      <w:r w:rsidR="00635BE6">
        <w:rPr>
          <w:rFonts w:hint="eastAsia"/>
        </w:rPr>
        <w:t>16</w:t>
      </w:r>
      <w:r w:rsidR="00635BE6">
        <w:rPr>
          <w:rFonts w:hint="eastAsia"/>
        </w:rPr>
        <w:t>个区间，</w:t>
      </w:r>
      <w:r>
        <w:rPr>
          <w:rFonts w:hint="eastAsia"/>
        </w:rPr>
        <w:t>落在同一个区间的状态被赋予相同的值。</w:t>
      </w:r>
    </w:p>
    <w:p w:rsidR="005C4AC7" w:rsidRDefault="005C4AC7" w:rsidP="005C4AC7">
      <w:pPr>
        <w:ind w:firstLine="480"/>
      </w:pPr>
      <w:r>
        <w:rPr>
          <w:rFonts w:hint="eastAsia"/>
        </w:rPr>
        <w:lastRenderedPageBreak/>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rsidR="005C4AC7" w:rsidRDefault="005C4AC7" w:rsidP="005C4AC7">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rsidR="002D6812" w:rsidRPr="002D6812" w:rsidRDefault="000D153C"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e>
                      </m:d>
                    </m:e>
                    <m:sup>
                      <m:r>
                        <w:rPr>
                          <w:rFonts w:ascii="Cambria Math" w:hAnsi="Cambria Math"/>
                        </w:rPr>
                        <m:t>θ</m:t>
                      </m:r>
                    </m:sup>
                  </m:sSup>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e>
                    <m:sup>
                      <m:r>
                        <w:rPr>
                          <w:rFonts w:ascii="Cambria Math" w:hAnsi="Cambria Math"/>
                        </w:rPr>
                        <m:t>β</m:t>
                      </m:r>
                    </m:sup>
                  </m:sSup>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den>
                      </m:f>
                    </m:e>
                  </m:d>
                </m:e>
                <m:sup>
                  <m:r>
                    <w:rPr>
                      <w:rFonts w:ascii="Cambria Math" w:hAnsi="Cambria Math"/>
                    </w:rPr>
                    <m:t>ω</m:t>
                  </m:r>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rsidR="005C4AC7" w:rsidRDefault="005C4AC7" w:rsidP="005C4AC7">
      <w:pPr>
        <w:ind w:firstLine="480"/>
      </w:pPr>
      <w:r>
        <w:rPr>
          <w:rFonts w:hint="eastAsia"/>
        </w:rPr>
        <w:t>其中参数的相关含义与公式</w:t>
      </w:r>
      <w:r>
        <w:rPr>
          <w:rFonts w:hint="eastAsia"/>
        </w:rPr>
        <w:t xml:space="preserve"> </w:t>
      </w:r>
      <w:r>
        <w:rPr>
          <w:rFonts w:hint="eastAsia"/>
        </w:rPr>
        <w:t>相同。</w:t>
      </w:r>
    </w:p>
    <w:p w:rsidR="005C4AC7" w:rsidRDefault="005C4AC7" w:rsidP="005C4AC7">
      <w:pPr>
        <w:ind w:firstLine="480"/>
      </w:pPr>
      <w:r>
        <w:rPr>
          <w:rFonts w:hint="eastAsia"/>
        </w:rPr>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p>
    <w:p w:rsidR="005C4AC7" w:rsidRDefault="005C4AC7" w:rsidP="000C3871">
      <w:pPr>
        <w:pStyle w:val="af6"/>
      </w:pPr>
      <w:r>
        <w:rPr>
          <w:rFonts w:hint="eastAsia"/>
        </w:rPr>
        <w:t>表</w:t>
      </w:r>
      <w:r w:rsidR="000C3871">
        <w:rPr>
          <w:rFonts w:hint="eastAsia"/>
        </w:rPr>
        <w:t>3</w:t>
      </w:r>
      <w:r w:rsidR="007D57A5">
        <w:rPr>
          <w:rFonts w:hint="eastAsia"/>
        </w:rPr>
        <w:t>-4</w:t>
      </w:r>
      <w:r w:rsidR="007D57A5">
        <w:t xml:space="preserve"> </w:t>
      </w:r>
      <w:r w:rsidR="007D57A5">
        <w:rPr>
          <w:rFonts w:hint="eastAsia"/>
        </w:rPr>
        <w:t>动作</w:t>
      </w:r>
      <w:r>
        <w:rPr>
          <w:rFonts w:hint="eastAsia"/>
        </w:rPr>
        <w:t>空间</w:t>
      </w:r>
    </w:p>
    <w:tbl>
      <w:tblPr>
        <w:tblStyle w:val="af"/>
        <w:tblW w:w="0" w:type="auto"/>
        <w:tblLook w:val="04A0" w:firstRow="1" w:lastRow="0" w:firstColumn="1" w:lastColumn="0" w:noHBand="0" w:noVBand="1"/>
      </w:tblPr>
      <w:tblGrid>
        <w:gridCol w:w="2072"/>
        <w:gridCol w:w="2072"/>
        <w:gridCol w:w="2073"/>
        <w:gridCol w:w="2073"/>
      </w:tblGrid>
      <w:tr w:rsidR="005C4AC7" w:rsidTr="00581926">
        <w:tc>
          <w:tcPr>
            <w:tcW w:w="2072" w:type="dxa"/>
          </w:tcPr>
          <w:p w:rsidR="005C4AC7" w:rsidRDefault="00635BE6" w:rsidP="00581926">
            <w:pPr>
              <w:ind w:firstLineChars="0" w:firstLine="0"/>
              <w:jc w:val="center"/>
            </w:pPr>
            <w:r>
              <w:rPr>
                <w:rFonts w:hint="eastAsia"/>
              </w:rPr>
              <w:t>动作</w:t>
            </w:r>
          </w:p>
        </w:tc>
        <w:tc>
          <w:tcPr>
            <w:tcW w:w="2072" w:type="dxa"/>
          </w:tcPr>
          <w:p w:rsidR="005C4AC7" w:rsidRDefault="005C4AC7" w:rsidP="00581926">
            <w:pPr>
              <w:ind w:firstLineChars="0" w:firstLine="0"/>
              <w:jc w:val="center"/>
            </w:pPr>
            <w:r>
              <w:t>θ</w:t>
            </w:r>
          </w:p>
        </w:tc>
        <w:tc>
          <w:tcPr>
            <w:tcW w:w="2073" w:type="dxa"/>
          </w:tcPr>
          <w:p w:rsidR="005C4AC7" w:rsidRDefault="005C4AC7" w:rsidP="00581926">
            <w:pPr>
              <w:ind w:firstLineChars="0" w:firstLine="0"/>
              <w:jc w:val="center"/>
            </w:pPr>
            <w:r>
              <w:rPr>
                <w:rFonts w:ascii="Malgun Gothic Semilight" w:eastAsia="Malgun Gothic Semilight" w:hAnsi="Malgun Gothic Semilight" w:cs="Malgun Gothic Semilight" w:hint="eastAsia"/>
              </w:rPr>
              <w:t xml:space="preserve"> </w:t>
            </w:r>
            <w:r>
              <w:t>β</w:t>
            </w:r>
          </w:p>
        </w:tc>
        <w:tc>
          <w:tcPr>
            <w:tcW w:w="2073" w:type="dxa"/>
          </w:tcPr>
          <w:p w:rsidR="005C4AC7" w:rsidRDefault="005C4AC7" w:rsidP="00581926">
            <w:pPr>
              <w:ind w:firstLineChars="0" w:firstLine="0"/>
              <w:jc w:val="center"/>
            </w:pPr>
            <w:r>
              <w:t>ω</w:t>
            </w:r>
          </w:p>
        </w:tc>
      </w:tr>
      <w:tr w:rsidR="005C4AC7" w:rsidTr="00581926">
        <w:tc>
          <w:tcPr>
            <w:tcW w:w="2072" w:type="dxa"/>
          </w:tcPr>
          <w:p w:rsidR="005C4AC7" w:rsidRDefault="005C4AC7" w:rsidP="00581926">
            <w:pPr>
              <w:ind w:firstLineChars="0" w:firstLine="0"/>
              <w:jc w:val="center"/>
            </w:pPr>
            <w:r>
              <w:rPr>
                <w:rFonts w:hint="eastAsia"/>
              </w:rPr>
              <w:t>A</w:t>
            </w:r>
            <w:r>
              <w:t>1</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r>
      <w:tr w:rsidR="005C4AC7" w:rsidTr="00581926">
        <w:tc>
          <w:tcPr>
            <w:tcW w:w="2072" w:type="dxa"/>
          </w:tcPr>
          <w:p w:rsidR="005C4AC7" w:rsidRDefault="005C4AC7" w:rsidP="00581926">
            <w:pPr>
              <w:ind w:firstLineChars="0" w:firstLine="0"/>
              <w:jc w:val="center"/>
            </w:pPr>
            <w:r>
              <w:rPr>
                <w:rFonts w:hint="eastAsia"/>
              </w:rPr>
              <w:t>A</w:t>
            </w:r>
            <w:r>
              <w:t>2</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2</w:t>
            </w:r>
          </w:p>
        </w:tc>
      </w:tr>
      <w:tr w:rsidR="005C4AC7" w:rsidTr="00581926">
        <w:tc>
          <w:tcPr>
            <w:tcW w:w="2072" w:type="dxa"/>
          </w:tcPr>
          <w:p w:rsidR="005C4AC7" w:rsidRDefault="005C4AC7" w:rsidP="00581926">
            <w:pPr>
              <w:ind w:firstLineChars="0" w:firstLine="0"/>
              <w:jc w:val="center"/>
            </w:pPr>
            <w:r>
              <w:rPr>
                <w:rFonts w:hint="eastAsia"/>
              </w:rPr>
              <w:t>A</w:t>
            </w:r>
            <w:r>
              <w:t>3</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0</w:t>
            </w:r>
          </w:p>
        </w:tc>
        <w:tc>
          <w:tcPr>
            <w:tcW w:w="2073" w:type="dxa"/>
          </w:tcPr>
          <w:p w:rsidR="005C4AC7" w:rsidRDefault="005C4AC7" w:rsidP="00581926">
            <w:pPr>
              <w:ind w:firstLineChars="0" w:firstLine="0"/>
              <w:jc w:val="center"/>
            </w:pPr>
            <w:r>
              <w:rPr>
                <w:rFonts w:hint="eastAsia"/>
              </w:rPr>
              <w:t>1</w:t>
            </w:r>
          </w:p>
        </w:tc>
      </w:tr>
      <w:tr w:rsidR="00635BE6" w:rsidTr="00581926">
        <w:tc>
          <w:tcPr>
            <w:tcW w:w="2072" w:type="dxa"/>
          </w:tcPr>
          <w:p w:rsidR="00635BE6" w:rsidRDefault="00635BE6" w:rsidP="00581926">
            <w:pPr>
              <w:ind w:firstLineChars="0" w:firstLine="0"/>
              <w:jc w:val="center"/>
            </w:pPr>
            <w:r>
              <w:rPr>
                <w:rFonts w:hint="eastAsia"/>
              </w:rPr>
              <w:t>A</w:t>
            </w:r>
            <w:r>
              <w:t>4</w:t>
            </w:r>
          </w:p>
        </w:tc>
        <w:tc>
          <w:tcPr>
            <w:tcW w:w="2072" w:type="dxa"/>
          </w:tcPr>
          <w:p w:rsidR="00635BE6" w:rsidRDefault="00635BE6" w:rsidP="00581926">
            <w:pPr>
              <w:ind w:firstLineChars="0" w:firstLine="0"/>
              <w:jc w:val="center"/>
            </w:pPr>
            <w:r>
              <w:rPr>
                <w:rFonts w:hint="eastAsia"/>
              </w:rPr>
              <w:t>2</w:t>
            </w:r>
          </w:p>
        </w:tc>
        <w:tc>
          <w:tcPr>
            <w:tcW w:w="2073" w:type="dxa"/>
          </w:tcPr>
          <w:p w:rsidR="00635BE6" w:rsidRDefault="00635BE6" w:rsidP="00581926">
            <w:pPr>
              <w:ind w:firstLineChars="0" w:firstLine="0"/>
              <w:jc w:val="center"/>
            </w:pPr>
            <w:r>
              <w:rPr>
                <w:rFonts w:hint="eastAsia"/>
              </w:rPr>
              <w:t>1</w:t>
            </w:r>
          </w:p>
        </w:tc>
        <w:tc>
          <w:tcPr>
            <w:tcW w:w="2073" w:type="dxa"/>
          </w:tcPr>
          <w:p w:rsidR="00635BE6" w:rsidRDefault="00635BE6" w:rsidP="00581926">
            <w:pPr>
              <w:ind w:firstLineChars="0" w:firstLine="0"/>
              <w:jc w:val="center"/>
            </w:pPr>
            <w:r>
              <w:rPr>
                <w:rFonts w:hint="eastAsia"/>
              </w:rPr>
              <w:t>1</w:t>
            </w:r>
          </w:p>
        </w:tc>
      </w:tr>
    </w:tbl>
    <w:p w:rsidR="005C4AC7" w:rsidRDefault="005C4AC7" w:rsidP="005C4AC7">
      <w:pPr>
        <w:ind w:left="60" w:firstLineChars="0" w:firstLine="42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rsidR="005C4AC7" w:rsidRDefault="005C4AC7" w:rsidP="005C4AC7">
      <w:pPr>
        <w:ind w:firstLine="480"/>
      </w:pPr>
      <w:r>
        <w:rPr>
          <w:rFonts w:hint="eastAsia"/>
        </w:rPr>
        <w:t>（</w:t>
      </w:r>
      <w:r>
        <w:rPr>
          <w:rFonts w:hint="eastAsia"/>
        </w:rPr>
        <w:t>3</w:t>
      </w:r>
      <w:r>
        <w:rPr>
          <w:rFonts w:hint="eastAsia"/>
        </w:rPr>
        <w:t>）</w:t>
      </w:r>
      <w:r w:rsidR="00E609CC">
        <w:rPr>
          <w:rFonts w:hint="eastAsia"/>
        </w:rPr>
        <w:t>即刻奖励</w:t>
      </w:r>
      <m:oMath>
        <m:r>
          <w:rPr>
            <w:rFonts w:ascii="Cambria Math" w:hAnsi="Cambria Math"/>
          </w:rPr>
          <m:t>r</m:t>
        </m:r>
      </m:oMath>
    </w:p>
    <w:p w:rsidR="00BA7950" w:rsidRDefault="00E609CC" w:rsidP="00835A96">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9564AE">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rsidR="00BA7950" w:rsidRPr="00BA7950" w:rsidRDefault="000D153C" w:rsidP="00BA7950">
      <w:pPr>
        <w:ind w:firstLineChars="0" w:firstLine="0"/>
        <w:rPr>
          <w:i/>
        </w:rPr>
      </w:pPr>
      <m:oMathPara>
        <m:oMath>
          <m:eqArr>
            <m:eqArrPr>
              <m:maxDist m:val="1"/>
              <m:ctrlPr>
                <w:rPr>
                  <w:rFonts w:ascii="Cambria Math" w:hAnsi="Cambria Math"/>
                  <w:i/>
                </w:rPr>
              </m:ctrlPr>
            </m:eqArrPr>
            <m:e>
              <m:r>
                <w:rPr>
                  <w:rFonts w:ascii="Cambria Math" w:hAnsi="Cambria Math"/>
                </w:rPr>
                <m:t>STI</m:t>
              </m:r>
              <m:d>
                <m:dPr>
                  <m:ctrlPr>
                    <w:rPr>
                      <w:rFonts w:ascii="Cambria Math" w:hAnsi="Cambria Math"/>
                      <w:i/>
                    </w:rPr>
                  </m:ctrlPr>
                </m:dPr>
                <m:e>
                  <m:r>
                    <w:rPr>
                      <w:rFonts w:ascii="Cambria Math" w:hAnsi="Cambria Math"/>
                    </w:rPr>
                    <m:t>t</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Th</m:t>
                          </m:r>
                        </m:e>
                        <m:sub>
                          <m:r>
                            <w:rPr>
                              <w:rFonts w:ascii="Cambria Math" w:hAnsi="Cambria Math"/>
                            </w:rPr>
                            <m:t>all</m:t>
                          </m:r>
                        </m:sub>
                      </m:sSub>
                    </m:den>
                  </m:f>
                </m:e>
              </m:nary>
              <m:r>
                <w:rPr>
                  <w:rFonts w:ascii="Cambria Math" w:hAnsi="Cambria Math"/>
                </w:rPr>
                <m:t>#</m:t>
              </m:r>
              <m:d>
                <m:dPr>
                  <m:ctrlPr>
                    <w:rPr>
                      <w:rFonts w:ascii="Cambria Math" w:hAnsi="Cambria Math"/>
                      <w:i/>
                    </w:rPr>
                  </m:ctrlPr>
                </m:dPr>
                <m:e>
                  <m:r>
                    <w:rPr>
                      <w:rFonts w:ascii="Cambria Math" w:hAnsi="Cambria Math"/>
                    </w:rPr>
                    <m:t>3-12</m:t>
                  </m:r>
                </m:e>
              </m:d>
            </m:e>
          </m:eqArr>
        </m:oMath>
      </m:oMathPara>
    </w:p>
    <w:p w:rsidR="008E1157" w:rsidRDefault="00BA7950" w:rsidP="00572E46">
      <w:pPr>
        <w:ind w:firstLineChars="0" w:firstLine="420"/>
      </w:pPr>
      <w:r>
        <w:rPr>
          <w:rFonts w:hint="eastAsia"/>
        </w:rPr>
        <w:t>其中，</w:t>
      </w:r>
      <w:r w:rsidR="00572E46">
        <w:rPr>
          <w:rFonts w:hint="eastAsia"/>
        </w:rPr>
        <w:t>N</w:t>
      </w:r>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572E46">
        <w:rPr>
          <w:rFonts w:hint="eastAsia"/>
        </w:rPr>
        <w:t>U</w:t>
      </w:r>
      <w:r w:rsidR="00572E46">
        <w:t>TI</w:t>
      </w:r>
      <w:r w:rsidR="00572E46">
        <w:rPr>
          <w:rFonts w:hint="eastAsia"/>
        </w:rPr>
        <w:t>的取值范围在</w:t>
      </w:r>
      <w:r w:rsidR="00572E46">
        <w:rPr>
          <w:rFonts w:hint="eastAsia"/>
        </w:rPr>
        <w:t>0~1</w:t>
      </w:r>
      <w:r w:rsidR="00572E46">
        <w:rPr>
          <w:rFonts w:hint="eastAsia"/>
        </w:rPr>
        <w:t>之间。</w:t>
      </w:r>
    </w:p>
    <w:p w:rsidR="005C4AC7" w:rsidRDefault="00572E46" w:rsidP="00572E46">
      <w:pPr>
        <w:ind w:firstLineChars="0" w:firstLine="420"/>
      </w:pPr>
      <w:r>
        <w:rPr>
          <w:rFonts w:hint="eastAsia"/>
        </w:rPr>
        <w:t>我们使用</w:t>
      </w:r>
      <w:r>
        <w:rPr>
          <w:rFonts w:hint="eastAsia"/>
        </w:rPr>
        <w:t>A</w:t>
      </w:r>
      <w:r>
        <w:t>JFI</w:t>
      </w:r>
      <w:r w:rsidR="005C4AC7">
        <w:rPr>
          <w:rFonts w:hint="eastAsia"/>
        </w:rPr>
        <w:t>（</w:t>
      </w:r>
      <w:r w:rsidR="005C4AC7">
        <w:t xml:space="preserve">Average Jain’s Fairness Index, </w:t>
      </w:r>
      <w:r>
        <w:rPr>
          <w:rFonts w:hint="eastAsia"/>
        </w:rPr>
        <w:t>平均</w:t>
      </w:r>
      <w:r>
        <w:t>Jain</w:t>
      </w:r>
      <w:r>
        <w:rPr>
          <w:rFonts w:hint="eastAsia"/>
        </w:rPr>
        <w:t>公平指标</w:t>
      </w:r>
      <w:r w:rsidR="005C4AC7">
        <w:rPr>
          <w:rFonts w:hint="eastAsia"/>
        </w:rPr>
        <w:t>）</w:t>
      </w:r>
      <w:r w:rsidR="00531647">
        <w:rPr>
          <w:rFonts w:hint="eastAsia"/>
        </w:rPr>
        <w:t>[59</w:t>
      </w:r>
      <w:r w:rsidR="00531647">
        <w:t>]</w:t>
      </w:r>
      <w:r>
        <w:rPr>
          <w:rFonts w:hint="eastAsia"/>
        </w:rPr>
        <w:t>作为公平性指标，</w:t>
      </w:r>
      <w:r w:rsidR="005C4AC7">
        <w:rPr>
          <w:rFonts w:hint="eastAsia"/>
        </w:rPr>
        <w:t>定义</w:t>
      </w:r>
      <w:r>
        <w:rPr>
          <w:rFonts w:hint="eastAsia"/>
        </w:rPr>
        <w:t>如下</w:t>
      </w:r>
      <w:r w:rsidR="005C4AC7">
        <w:rPr>
          <w:rFonts w:hint="eastAsia"/>
        </w:rPr>
        <w:t>：</w:t>
      </w:r>
    </w:p>
    <w:p w:rsidR="002D6812" w:rsidRPr="002D6812" w:rsidRDefault="000D153C" w:rsidP="005C4AC7">
      <w:pPr>
        <w:ind w:firstLineChars="0" w:firstLine="0"/>
        <w:rPr>
          <w:iCs/>
        </w:rPr>
      </w:pPr>
      <m:oMathPara>
        <m:oMath>
          <m:eqArr>
            <m:eqArrPr>
              <m:maxDist m:val="1"/>
              <m:ctrlPr>
                <w:rPr>
                  <w:rFonts w:ascii="Cambria Math" w:hAnsi="Cambria Math"/>
                  <w:i/>
                </w:rPr>
              </m:ctrlPr>
            </m:eqArrPr>
            <m:e>
              <m:r>
                <w:rPr>
                  <w:rFonts w:ascii="Cambria Math" w:hAnsi="Cambria Math"/>
                </w:rPr>
                <m:t>AJFI</m:t>
              </m:r>
              <m:d>
                <m:dPr>
                  <m:ctrlPr>
                    <w:rPr>
                      <w:rFonts w:ascii="Cambria Math" w:hAnsi="Cambria Math"/>
                      <w:i/>
                      <w:iCs/>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iCs/>
                        </w:rPr>
                      </m:ctrlPr>
                    </m:sSupPr>
                    <m:e>
                      <m:d>
                        <m:dPr>
                          <m:ctrlPr>
                            <w:rPr>
                              <w:rFonts w:ascii="Cambria Math" w:hAnsi="Cambria Math"/>
                              <w:i/>
                              <w:iCs/>
                            </w:rPr>
                          </m:ctrlPr>
                        </m:dPr>
                        <m:e>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iCs/>
                                    </w:rPr>
                                  </m:ctrlPr>
                                </m:dPr>
                                <m:e>
                                  <m:r>
                                    <w:rPr>
                                      <w:rFonts w:ascii="Cambria Math" w:hAnsi="Cambria Math"/>
                                    </w:rPr>
                                    <m:t>t</m:t>
                                  </m:r>
                                </m:e>
                              </m:d>
                            </m:e>
                          </m:nary>
                        </m:e>
                      </m:d>
                    </m:e>
                    <m:sup>
                      <m:r>
                        <w:rPr>
                          <w:rFonts w:ascii="Cambria Math" w:hAnsi="Cambria Math"/>
                        </w:rPr>
                        <m:t>2</m:t>
                      </m:r>
                    </m:sup>
                  </m:sSup>
                  <m:ctrlPr>
                    <w:rPr>
                      <w:rFonts w:ascii="Cambria Math" w:hAnsi="Cambria Math"/>
                      <w:i/>
                      <w:iCs/>
                    </w:rPr>
                  </m:ctrlPr>
                </m:num>
                <m:den>
                  <m:d>
                    <m:dPr>
                      <m:begChr m:val="["/>
                      <m:endChr m:val="]"/>
                      <m:ctrlPr>
                        <w:rPr>
                          <w:rFonts w:ascii="Cambria Math" w:hAnsi="Cambria Math"/>
                          <w:i/>
                        </w:rPr>
                      </m:ctrlPr>
                    </m:dPr>
                    <m:e>
                      <m:r>
                        <w:rPr>
                          <w:rFonts w:ascii="Cambria Math" w:hAnsi="Cambria Math"/>
                        </w:rPr>
                        <m:t>N</m:t>
                      </m:r>
                      <m:r>
                        <w:rPr>
                          <w:rFonts w:ascii="Cambria Math" w:hAnsi="Cambria Math" w:hint="eastAsia"/>
                        </w:rPr>
                        <m:t>·</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rPr>
                                  </m:ctrlPr>
                                </m:dPr>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e>
                  </m:d>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572E46" w:rsidRDefault="00572E46" w:rsidP="005C4AC7">
      <w:pPr>
        <w:ind w:firstLine="480"/>
      </w:pPr>
      <w:r>
        <w:rPr>
          <w:rFonts w:hint="eastAsia"/>
        </w:rPr>
        <w:lastRenderedPageBreak/>
        <w:t>其中参数的含义与公式</w:t>
      </w:r>
      <w:r>
        <w:rPr>
          <w:rFonts w:hint="eastAsia"/>
        </w:rPr>
        <w:t xml:space="preserve"> </w:t>
      </w:r>
      <w:r>
        <w:rPr>
          <w:rFonts w:hint="eastAsia"/>
        </w:rPr>
        <w:t>相同。</w:t>
      </w:r>
    </w:p>
    <w:p w:rsidR="00572E46" w:rsidRDefault="00572E46" w:rsidP="005C4AC7">
      <w:pPr>
        <w:ind w:firstLine="480"/>
      </w:pPr>
      <w:r>
        <w:rPr>
          <w:rFonts w:hint="eastAsia"/>
        </w:rPr>
        <w:t>我们定义</w:t>
      </w:r>
      <w:r w:rsidR="00E42A74">
        <w:rPr>
          <w:rFonts w:hint="eastAsia"/>
        </w:rPr>
        <w:t>系统时延指标</w:t>
      </w:r>
      <w:r w:rsidR="00E42A74">
        <w:rPr>
          <w:rFonts w:hint="eastAsia"/>
        </w:rPr>
        <w:t>S</w:t>
      </w:r>
      <w:r w:rsidR="00E42A74">
        <w:t>DI</w:t>
      </w:r>
      <w:r w:rsidR="00E42A74">
        <w:rPr>
          <w:rFonts w:hint="eastAsia"/>
        </w:rPr>
        <w:t>如下：</w:t>
      </w:r>
    </w:p>
    <w:p w:rsidR="002D6812" w:rsidRPr="002D6812" w:rsidRDefault="000D153C" w:rsidP="005C4AC7">
      <w:pPr>
        <w:ind w:firstLine="480"/>
      </w:pPr>
      <m:oMathPara>
        <m:oMath>
          <m:eqArr>
            <m:eqArrPr>
              <m:maxDist m:val="1"/>
              <m:ctrlPr>
                <w:rPr>
                  <w:rFonts w:ascii="Cambria Math" w:hAnsi="Cambria Math"/>
                  <w:i/>
                </w:rPr>
              </m:ctrlPr>
            </m:eqArrPr>
            <m:e>
              <m:r>
                <w:rPr>
                  <w:rFonts w:ascii="Cambria Math" w:hAnsi="Cambria Math"/>
                </w:rPr>
                <m:t>SDI</m:t>
              </m:r>
              <m:d>
                <m:dPr>
                  <m:ctrlPr>
                    <w:rPr>
                      <w:rFonts w:ascii="Cambria Math" w:hAnsi="Cambria Math"/>
                      <w:i/>
                    </w:rPr>
                  </m:ctrlPr>
                </m:dPr>
                <m:e>
                  <m:r>
                    <w:rPr>
                      <w:rFonts w:ascii="Cambria Math" w:hAnsi="Cambria Math"/>
                    </w:rPr>
                    <m:t>t</m:t>
                  </m:r>
                </m:e>
              </m:d>
              <m:r>
                <w:rPr>
                  <w:rFonts w:ascii="Cambria Math" w:hAnsi="Cambria Math" w:hint="eastAsia"/>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δ</m:t>
                          </m:r>
                        </m:e>
                        <m:sub>
                          <m:r>
                            <w:rPr>
                              <w:rFonts w:ascii="Cambria Math" w:hAnsi="Cambria Math"/>
                            </w:rPr>
                            <m:t>i</m:t>
                          </m:r>
                        </m:sub>
                      </m:sSub>
                    </m:e>
                  </m:nary>
                </m:den>
              </m:f>
              <m:r>
                <w:rPr>
                  <w:rFonts w:ascii="Cambria Math" w:hAnsi="Cambria Math"/>
                </w:rPr>
                <m:t>#</m:t>
              </m:r>
              <m:d>
                <m:dPr>
                  <m:ctrlPr>
                    <w:rPr>
                      <w:rFonts w:ascii="Cambria Math" w:hAnsi="Cambria Math"/>
                      <w:i/>
                    </w:rPr>
                  </m:ctrlPr>
                </m:dPr>
                <m:e>
                  <m:r>
                    <w:rPr>
                      <w:rFonts w:ascii="Cambria Math" w:hAnsi="Cambria Math"/>
                    </w:rPr>
                    <m:t>3-14</m:t>
                  </m:r>
                </m:e>
              </m:d>
            </m:e>
          </m:eqArr>
        </m:oMath>
      </m:oMathPara>
    </w:p>
    <w:p w:rsidR="00E42A74" w:rsidRDefault="00E42A74" w:rsidP="005C4AC7">
      <w:pPr>
        <w:ind w:firstLine="480"/>
      </w:pPr>
      <w:r>
        <w:rPr>
          <w:rFonts w:hint="eastAsia"/>
        </w:rPr>
        <w:t>S</w:t>
      </w:r>
      <w:r>
        <w:t>DI</w:t>
      </w:r>
      <w:r>
        <w:rPr>
          <w:rFonts w:hint="eastAsia"/>
        </w:rPr>
        <w:t>的值越小，用户的等待时间越</w:t>
      </w:r>
      <w:r w:rsidR="00835A96">
        <w:rPr>
          <w:rFonts w:hint="eastAsia"/>
        </w:rPr>
        <w:t>短</w:t>
      </w:r>
      <w:r>
        <w:rPr>
          <w:rFonts w:hint="eastAsia"/>
        </w:rPr>
        <w:t>。</w:t>
      </w:r>
    </w:p>
    <w:p w:rsidR="00835A96" w:rsidRDefault="00835A96" w:rsidP="005C4AC7">
      <w:pPr>
        <w:ind w:firstLine="480"/>
      </w:pPr>
      <w:r>
        <w:rPr>
          <w:rFonts w:hint="eastAsia"/>
        </w:rPr>
        <w:t>由于学习目标是使得奖励最大化，所以即刻奖励应该跟吞吐量和公平性成正比，跟时延成反比，因此，我们定义即刻奖励的计算公式如下：</w:t>
      </w:r>
    </w:p>
    <w:p w:rsidR="002D6812" w:rsidRPr="002D6812" w:rsidRDefault="000D153C" w:rsidP="005C4AC7">
      <w:pPr>
        <w:ind w:firstLine="480"/>
      </w:pPr>
      <m:oMathPara>
        <m:oMath>
          <m:eqArr>
            <m:eqArrPr>
              <m:maxDist m:val="1"/>
              <m:ctrlPr>
                <w:rPr>
                  <w:rFonts w:ascii="Cambria Math" w:hAnsi="Cambria Math"/>
                  <w:i/>
                </w:rPr>
              </m:ctrlPr>
            </m:eqArrPr>
            <m:e>
              <m:r>
                <w:rPr>
                  <w:rFonts w:ascii="Cambria Math" w:hAnsi="Cambria Math"/>
                </w:rPr>
                <m:t>reward=η</m:t>
              </m:r>
              <m:r>
                <w:rPr>
                  <w:rFonts w:ascii="Cambria Math" w:hAnsi="Cambria Math" w:hint="eastAsia"/>
                </w:rPr>
                <m:t>·</m:t>
              </m:r>
              <m:r>
                <w:rPr>
                  <w:rFonts w:ascii="Cambria Math" w:hAnsi="Cambria Math"/>
                </w:rPr>
                <m:t>STI+λ</m:t>
              </m:r>
              <m:r>
                <w:rPr>
                  <w:rFonts w:ascii="Cambria Math" w:hAnsi="Cambria Math" w:hint="eastAsia"/>
                </w:rPr>
                <m:t>·</m:t>
              </m:r>
              <m:r>
                <w:rPr>
                  <w:rFonts w:ascii="Cambria Math" w:hAnsi="Cambria Math"/>
                </w:rPr>
                <m:t>AJFI+μ</m:t>
              </m:r>
              <m:r>
                <w:rPr>
                  <w:rFonts w:ascii="Cambria Math" w:hAnsi="Cambria Math" w:hint="eastAsia"/>
                </w:rPr>
                <m:t>·</m:t>
              </m:r>
              <m:r>
                <w:rPr>
                  <w:rFonts w:ascii="Cambria Math" w:hAnsi="Cambria Math"/>
                </w:rPr>
                <m:t>SDI#</m:t>
              </m:r>
              <m:d>
                <m:dPr>
                  <m:ctrlPr>
                    <w:rPr>
                      <w:rFonts w:ascii="Cambria Math" w:hAnsi="Cambria Math"/>
                      <w:i/>
                    </w:rPr>
                  </m:ctrlPr>
                </m:dPr>
                <m:e>
                  <m:r>
                    <w:rPr>
                      <w:rFonts w:ascii="Cambria Math" w:hAnsi="Cambria Math"/>
                    </w:rPr>
                    <m:t>3-15</m:t>
                  </m:r>
                </m:e>
              </m:d>
            </m:e>
          </m:eqArr>
        </m:oMath>
      </m:oMathPara>
    </w:p>
    <w:p w:rsidR="005C4AC7" w:rsidRPr="00C34BB4" w:rsidRDefault="005C4AC7" w:rsidP="005C4AC7">
      <w:pPr>
        <w:ind w:firstLine="48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为权重值，可以通过设置不同的权重来达到所期望的权衡。因此，这个奖励函数期望系统吞吐量和公平性最大化，同时降低系统时延。</w:t>
      </w:r>
    </w:p>
    <w:p w:rsidR="005C4AC7" w:rsidRDefault="005C4AC7" w:rsidP="005C4AC7">
      <w:pPr>
        <w:ind w:firstLine="480"/>
      </w:pPr>
      <w:r>
        <w:rPr>
          <w:rFonts w:hint="eastAsia"/>
        </w:rPr>
        <w:t>（</w:t>
      </w:r>
      <w:r>
        <w:rPr>
          <w:rFonts w:hint="eastAsia"/>
        </w:rPr>
        <w:t>4</w:t>
      </w:r>
      <w:r>
        <w:rPr>
          <w:rFonts w:hint="eastAsia"/>
        </w:rPr>
        <w:t>）探索与开发</w:t>
      </w:r>
    </w:p>
    <w:p w:rsidR="005C4AC7" w:rsidRDefault="00034F0A" w:rsidP="00945BA9">
      <w:pPr>
        <w:ind w:firstLine="480"/>
      </w:pPr>
      <w:r>
        <w:rPr>
          <w:rFonts w:hint="eastAsia"/>
        </w:rPr>
        <w:t>除了上述三个要素外，</w:t>
      </w:r>
      <w:r>
        <w:rPr>
          <w:rFonts w:hint="eastAsia"/>
        </w:rPr>
        <w:t>Q</w:t>
      </w:r>
      <w:r>
        <w:rPr>
          <w:rFonts w:hint="eastAsia"/>
        </w:rPr>
        <w:t>学习算法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值最大的动作，这种搜索方式称为开发（</w:t>
      </w:r>
      <w:r w:rsidR="00945BA9">
        <w:t>explo</w:t>
      </w:r>
      <w:r w:rsidR="00945BA9">
        <w:rPr>
          <w:rFonts w:hint="eastAsia"/>
        </w:rPr>
        <w:t>i</w:t>
      </w:r>
      <w:r w:rsidR="00945BA9">
        <w:t>t</w:t>
      </w:r>
      <w:r w:rsidR="00945BA9">
        <w:rPr>
          <w:rFonts w:hint="eastAsia"/>
        </w:rPr>
        <w:t>），开发模式会导致</w:t>
      </w:r>
      <w:r w:rsidR="00945BA9">
        <w:rPr>
          <w:rFonts w:hint="eastAsia"/>
        </w:rPr>
        <w:t>Q</w:t>
      </w:r>
      <w:r w:rsidR="00945BA9">
        <w:rPr>
          <w:rFonts w:hint="eastAsia"/>
        </w:rPr>
        <w:t>值小的动作一直不被执行，每次只选择当前阶段的最优动作而忽略了全局，</w:t>
      </w:r>
      <w:r w:rsidR="005C4AC7">
        <w:rPr>
          <w:rFonts w:hint="eastAsia"/>
        </w:rPr>
        <w:t>探索</w:t>
      </w:r>
      <w:r w:rsidR="00945BA9">
        <w:rPr>
          <w:rFonts w:hint="eastAsia"/>
        </w:rPr>
        <w:t>（</w:t>
      </w:r>
      <w:r w:rsidR="00945BA9">
        <w:rPr>
          <w:rFonts w:hint="eastAsia"/>
        </w:rPr>
        <w:t>e</w:t>
      </w:r>
      <w:r w:rsidR="00945BA9">
        <w:t>xplore</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考虑到我们算法使用的仿真环境，我们使用</w:t>
      </w:r>
      <w:r w:rsidR="00945BA9">
        <w:rPr>
          <w:rFonts w:hint="eastAsia"/>
        </w:rPr>
        <w:t>一个简单</w:t>
      </w:r>
      <w:r w:rsidR="005C4AC7">
        <w:rPr>
          <w:rFonts w:hint="eastAsia"/>
        </w:rPr>
        <w:t>的</w:t>
      </w:r>
      <w:r w:rsidR="005C4AC7" w:rsidRPr="00501951">
        <w:t>ε</w:t>
      </w:r>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w:r w:rsidR="00501951">
        <w:t>ε</w:t>
      </w:r>
      <w:r w:rsidR="005C4AC7">
        <w:rPr>
          <w:rFonts w:hint="eastAsia"/>
        </w:rPr>
        <w:t>随机去选择</w:t>
      </w:r>
      <w:r w:rsidR="00501951">
        <w:rPr>
          <w:rFonts w:hint="eastAsia"/>
        </w:rPr>
        <w:t>动作</w:t>
      </w:r>
      <w:r w:rsidR="005C4AC7">
        <w:rPr>
          <w:rFonts w:hint="eastAsia"/>
        </w:rPr>
        <w:t>，然后以</w:t>
      </w:r>
      <w:r w:rsidR="005C4AC7">
        <w:t>1-</w:t>
      </w:r>
      <w:r w:rsidR="00501951">
        <w:t>ε</w:t>
      </w:r>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w:r w:rsidR="00945BA9">
        <w:t>ε</w:t>
      </w:r>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rsidR="005C4AC7" w:rsidRDefault="001C0937" w:rsidP="005C4AC7">
      <w:pPr>
        <w:ind w:firstLine="480"/>
      </w:pPr>
      <w:r>
        <w:rPr>
          <w:rFonts w:hint="eastAsia"/>
        </w:rPr>
        <w:t>最后，我们给出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Pr>
          <w:rFonts w:hint="eastAsia"/>
        </w:rPr>
        <w:t xml:space="preserve"> </w:t>
      </w:r>
      <w:r w:rsidR="005C4AC7">
        <w:rPr>
          <w:rFonts w:hint="eastAsia"/>
        </w:rPr>
        <w:t>所示：</w:t>
      </w:r>
    </w:p>
    <w:p w:rsidR="00501951" w:rsidRDefault="00501951" w:rsidP="000C3871">
      <w:pPr>
        <w:pStyle w:val="af6"/>
      </w:pPr>
      <w:r>
        <w:rPr>
          <w:rFonts w:hint="eastAsia"/>
        </w:rPr>
        <w:t>表</w:t>
      </w:r>
      <w:r w:rsidR="000C3871">
        <w:rPr>
          <w:rFonts w:hint="eastAsia"/>
        </w:rPr>
        <w:t>3</w:t>
      </w:r>
      <w:r w:rsidR="007D57A5">
        <w:rPr>
          <w:rFonts w:hint="eastAsia"/>
        </w:rPr>
        <w:t>-5</w:t>
      </w:r>
      <w:r>
        <w:rPr>
          <w:rFonts w:hint="eastAsia"/>
        </w:rPr>
        <w:t xml:space="preserve"> </w:t>
      </w:r>
      <w:r w:rsidR="00034F0A">
        <w:rPr>
          <w:rFonts w:hint="eastAsia"/>
        </w:rPr>
        <w:t>D</w:t>
      </w:r>
      <w:r w:rsidR="00034F0A">
        <w:t>SQL</w:t>
      </w:r>
      <w:r w:rsidR="00034F0A">
        <w:rPr>
          <w:rFonts w:hint="eastAsia"/>
        </w:rPr>
        <w:t>算法的调度流程</w:t>
      </w:r>
    </w:p>
    <w:tbl>
      <w:tblPr>
        <w:tblStyle w:val="af"/>
        <w:tblW w:w="0" w:type="auto"/>
        <w:tblLook w:val="04A0" w:firstRow="1" w:lastRow="0" w:firstColumn="1" w:lastColumn="0" w:noHBand="0" w:noVBand="1"/>
      </w:tblPr>
      <w:tblGrid>
        <w:gridCol w:w="8290"/>
      </w:tblGrid>
      <w:tr w:rsidR="005C4AC7" w:rsidTr="00581926">
        <w:tc>
          <w:tcPr>
            <w:tcW w:w="8290" w:type="dxa"/>
          </w:tcPr>
          <w:p w:rsidR="005C4AC7" w:rsidRPr="007C07BF" w:rsidRDefault="005C4AC7" w:rsidP="00581926">
            <w:pPr>
              <w:ind w:firstLineChars="0" w:firstLine="0"/>
            </w:pPr>
            <w:r w:rsidRPr="007C07BF">
              <w:t>1</w:t>
            </w:r>
            <w:r w:rsidRPr="007C07BF">
              <w:t>：初始化</w:t>
            </w:r>
            <w:r w:rsidRPr="007C07BF">
              <w:t>Q</w:t>
            </w:r>
            <w:r w:rsidRPr="007C07BF">
              <w:t>表：</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={0}</m:t>
              </m:r>
            </m:oMath>
            <w:r w:rsidRPr="007C07BF">
              <w:t>，设置权重值</w:t>
            </w:r>
            <w:r w:rsidRPr="007C07BF">
              <w:t>γ</w:t>
            </w:r>
            <w:r w:rsidRPr="007C07BF">
              <w:t>和</w:t>
            </w:r>
            <w:r w:rsidRPr="007C07BF">
              <w:t>α</w:t>
            </w:r>
          </w:p>
        </w:tc>
      </w:tr>
      <w:tr w:rsidR="005C4AC7" w:rsidTr="00581926">
        <w:tc>
          <w:tcPr>
            <w:tcW w:w="8290" w:type="dxa"/>
          </w:tcPr>
          <w:p w:rsidR="005C4AC7" w:rsidRPr="007C07BF" w:rsidRDefault="005C4AC7" w:rsidP="00581926">
            <w:pPr>
              <w:ind w:firstLineChars="0" w:firstLine="0"/>
            </w:pPr>
            <w:r w:rsidRPr="007C07BF">
              <w:t>2</w:t>
            </w:r>
            <w:r w:rsidRPr="007C07BF">
              <w:t>：</w:t>
            </w:r>
            <w:r w:rsidRPr="007C07BF">
              <w:t>for t=0 to T-1 do</w:t>
            </w:r>
          </w:p>
        </w:tc>
      </w:tr>
      <w:tr w:rsidR="005C4AC7" w:rsidTr="00581926">
        <w:tc>
          <w:tcPr>
            <w:tcW w:w="8290" w:type="dxa"/>
          </w:tcPr>
          <w:p w:rsidR="005C4AC7" w:rsidRPr="007C07BF" w:rsidRDefault="005C4AC7" w:rsidP="00581926">
            <w:pPr>
              <w:ind w:firstLineChars="0" w:firstLine="0"/>
            </w:pPr>
            <w:r w:rsidRPr="007C07BF">
              <w:t>3</w:t>
            </w:r>
            <w:r w:rsidRPr="007C07BF">
              <w:t>：</w:t>
            </w:r>
            <w:r w:rsidRPr="007C07BF">
              <w:t xml:space="preserve">   </w:t>
            </w:r>
            <w:r w:rsidRPr="007C07BF">
              <w:t>根据公式</w:t>
            </w:r>
            <w:r w:rsidRPr="007C07BF">
              <w:t xml:space="preserve"> </w:t>
            </w:r>
            <w:r w:rsidRPr="007C07BF">
              <w:t>从状态空间中选择当前的状态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p>
        </w:tc>
      </w:tr>
      <w:tr w:rsidR="005C4AC7" w:rsidTr="00581926">
        <w:tc>
          <w:tcPr>
            <w:tcW w:w="8290" w:type="dxa"/>
          </w:tcPr>
          <w:p w:rsidR="005C4AC7" w:rsidRPr="007C07BF" w:rsidRDefault="005C4AC7" w:rsidP="00581926">
            <w:pPr>
              <w:ind w:firstLineChars="0" w:firstLine="0"/>
            </w:pPr>
            <w:r w:rsidRPr="007C07BF">
              <w:t>4</w:t>
            </w:r>
            <w:r w:rsidRPr="007C07BF">
              <w:t>：</w:t>
            </w:r>
            <w:r w:rsidRPr="007C07BF">
              <w:t xml:space="preserve">   </w:t>
            </w:r>
            <w:r w:rsidRPr="007C07BF">
              <w:t>根据</w:t>
            </w:r>
            <w:r w:rsidRPr="007C07BF">
              <w:t>ε</w:t>
            </w:r>
            <w:r w:rsidRPr="007C07BF">
              <w:t>贪婪算法选择一种调度策略</w:t>
            </w:r>
          </w:p>
        </w:tc>
      </w:tr>
      <w:tr w:rsidR="005C4AC7" w:rsidTr="00581926">
        <w:tc>
          <w:tcPr>
            <w:tcW w:w="8290" w:type="dxa"/>
          </w:tcPr>
          <w:p w:rsidR="005C4AC7" w:rsidRPr="007C07BF" w:rsidRDefault="005C4AC7" w:rsidP="00581926">
            <w:pPr>
              <w:ind w:firstLineChars="0" w:firstLine="0"/>
            </w:pPr>
            <w:r w:rsidRPr="007C07BF">
              <w:t>5</w:t>
            </w:r>
            <w:r w:rsidRPr="007C07BF">
              <w:t>：</w:t>
            </w:r>
            <w:r w:rsidRPr="007C07BF">
              <w:t xml:space="preserve">   </w:t>
            </w:r>
            <w:r w:rsidRPr="007C07BF">
              <w:t>进行包调度和资源分配</w:t>
            </w:r>
          </w:p>
        </w:tc>
      </w:tr>
      <w:tr w:rsidR="005C4AC7" w:rsidTr="00581926">
        <w:tc>
          <w:tcPr>
            <w:tcW w:w="8290" w:type="dxa"/>
          </w:tcPr>
          <w:p w:rsidR="005C4AC7" w:rsidRPr="007C07BF" w:rsidRDefault="005C4AC7" w:rsidP="00581926">
            <w:pPr>
              <w:ind w:firstLineChars="0" w:firstLine="0"/>
            </w:pPr>
            <w:r w:rsidRPr="007C07BF">
              <w:t>6</w:t>
            </w:r>
            <w:r w:rsidRPr="007C07BF">
              <w:t>：</w:t>
            </w:r>
            <w:r w:rsidRPr="007C07BF">
              <w:t xml:space="preserve">   </w:t>
            </w:r>
            <w:r w:rsidRPr="007C07BF">
              <w:t>根据公式</w:t>
            </w:r>
            <w:r w:rsidRPr="007C07BF">
              <w:t xml:space="preserve"> </w:t>
            </w:r>
            <w:r w:rsidRPr="007C07BF">
              <w:t>计算奖励</w:t>
            </w:r>
          </w:p>
        </w:tc>
      </w:tr>
      <w:tr w:rsidR="005C4AC7" w:rsidTr="00581926">
        <w:tc>
          <w:tcPr>
            <w:tcW w:w="8290" w:type="dxa"/>
          </w:tcPr>
          <w:p w:rsidR="005C4AC7" w:rsidRPr="007C07BF" w:rsidRDefault="005C4AC7" w:rsidP="00581926">
            <w:pPr>
              <w:ind w:firstLineChars="0" w:firstLine="0"/>
            </w:pPr>
            <w:r w:rsidRPr="007C07BF">
              <w:t>7</w:t>
            </w:r>
            <w:r w:rsidRPr="007C07BF">
              <w:t>：</w:t>
            </w:r>
            <w:r w:rsidRPr="007C07BF">
              <w:t xml:space="preserve">   </w:t>
            </w:r>
            <w:r w:rsidRPr="007C07BF">
              <w:t>根据公式</w:t>
            </w:r>
            <w:r w:rsidRPr="007C07BF">
              <w:t xml:space="preserve"> </w:t>
            </w:r>
            <w:r w:rsidRPr="007C07BF">
              <w:t>更新</w:t>
            </w:r>
            <w:r w:rsidRPr="007C07BF">
              <w:t>Q</w:t>
            </w:r>
            <w:r w:rsidRPr="007C07BF">
              <w:t>表</w:t>
            </w:r>
          </w:p>
        </w:tc>
      </w:tr>
      <w:tr w:rsidR="005C4AC7" w:rsidTr="00581926">
        <w:tc>
          <w:tcPr>
            <w:tcW w:w="8290" w:type="dxa"/>
          </w:tcPr>
          <w:p w:rsidR="005C4AC7" w:rsidRPr="007C07BF" w:rsidRDefault="005C4AC7" w:rsidP="00581926">
            <w:pPr>
              <w:ind w:firstLineChars="0" w:firstLine="0"/>
            </w:pPr>
            <w:r w:rsidRPr="007C07BF">
              <w:t>8</w:t>
            </w:r>
            <w:r w:rsidRPr="007C07BF">
              <w:t>：</w:t>
            </w:r>
            <w:r w:rsidRPr="007C07BF">
              <w:t>end for</w:t>
            </w:r>
          </w:p>
        </w:tc>
      </w:tr>
    </w:tbl>
    <w:p w:rsidR="005C4AC7" w:rsidRDefault="005C4AC7" w:rsidP="005C4AC7">
      <w:pPr>
        <w:pStyle w:val="a3"/>
        <w:spacing w:before="163" w:after="163"/>
      </w:pPr>
      <w:bookmarkStart w:id="700" w:name="_Toc33123565"/>
      <w:r>
        <w:rPr>
          <w:rFonts w:hint="eastAsia"/>
        </w:rPr>
        <w:t xml:space="preserve">3.3 </w:t>
      </w:r>
      <w:r>
        <w:rPr>
          <w:rFonts w:hint="eastAsia"/>
        </w:rPr>
        <w:t>实验与结果分析</w:t>
      </w:r>
      <w:bookmarkEnd w:id="700"/>
    </w:p>
    <w:p w:rsidR="00034F0A" w:rsidRPr="00034F0A" w:rsidRDefault="00034F0A" w:rsidP="00034F0A">
      <w:pPr>
        <w:ind w:firstLine="480"/>
      </w:pPr>
      <w:r>
        <w:rPr>
          <w:rFonts w:hint="eastAsia"/>
        </w:rPr>
        <w:t>本节介绍</w:t>
      </w:r>
      <w:r w:rsidR="001C0937">
        <w:rPr>
          <w:rFonts w:hint="eastAsia"/>
        </w:rPr>
        <w:t>D</w:t>
      </w:r>
      <w:r w:rsidR="001C0937">
        <w:t>SQL</w:t>
      </w:r>
      <w:r w:rsidR="001C0937">
        <w:rPr>
          <w:rFonts w:hint="eastAsia"/>
        </w:rPr>
        <w:t>算法的实验过程与结果分析。</w:t>
      </w:r>
    </w:p>
    <w:p w:rsidR="005C4AC7" w:rsidRDefault="005C4AC7" w:rsidP="00034F0A">
      <w:pPr>
        <w:pStyle w:val="aa"/>
        <w:spacing w:before="163" w:after="163"/>
      </w:pPr>
      <w:bookmarkStart w:id="701" w:name="_Toc33123566"/>
      <w:r>
        <w:rPr>
          <w:rFonts w:hint="eastAsia"/>
        </w:rPr>
        <w:lastRenderedPageBreak/>
        <w:t>3</w:t>
      </w:r>
      <w:r>
        <w:t xml:space="preserve">.3.1 </w:t>
      </w:r>
      <w:r>
        <w:rPr>
          <w:rFonts w:hint="eastAsia"/>
        </w:rPr>
        <w:t>仿真工具介绍</w:t>
      </w:r>
      <w:bookmarkEnd w:id="701"/>
    </w:p>
    <w:p w:rsidR="005034B4" w:rsidRDefault="001C0937" w:rsidP="005034B4">
      <w:pPr>
        <w:ind w:firstLine="480"/>
      </w:pPr>
      <w:r>
        <w:rPr>
          <w:rFonts w:hint="eastAsia"/>
        </w:rPr>
        <w:t>由于</w:t>
      </w:r>
      <w:r>
        <w:rPr>
          <w:rFonts w:hint="eastAsia"/>
        </w:rPr>
        <w:t>L</w:t>
      </w:r>
      <w:r>
        <w:t>TE</w:t>
      </w:r>
      <w:r>
        <w:rPr>
          <w:rFonts w:hint="eastAsia"/>
        </w:rPr>
        <w:t>系统涉及的技术繁杂，在真实的网络环境中进行实验论证存在着诸多困难，而使用仿真工具可以显著提高实验的可行性，节约实验之间。</w:t>
      </w:r>
      <w:r w:rsidR="00DF1BA9">
        <w:rPr>
          <w:rFonts w:hint="eastAsia"/>
        </w:rPr>
        <w:t>仿真方法主要分为两种：一种是系统级仿真，一种是链路级仿真。</w:t>
      </w:r>
      <w:r w:rsidR="005034B4">
        <w:rPr>
          <w:rFonts w:hint="eastAsia"/>
        </w:rPr>
        <w:t>系统级仿真实现了整个网络架构，而链路级仿真主要针对物理层。</w:t>
      </w:r>
      <w:r>
        <w:rPr>
          <w:rFonts w:hint="eastAsia"/>
        </w:rPr>
        <w:t>因此，</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rsidR="00052EE4" w:rsidRDefault="005034B4" w:rsidP="00052EE4">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Vienna LTE-A Simmulators</w:t>
      </w:r>
      <w:r>
        <w:rPr>
          <w:rFonts w:hint="eastAsia"/>
        </w:rPr>
        <w:t>，基于</w:t>
      </w:r>
      <w:r>
        <w:rPr>
          <w:rFonts w:hint="eastAsia"/>
        </w:rPr>
        <w:t>M</w:t>
      </w:r>
      <w:r>
        <w:t>atlab</w:t>
      </w:r>
      <w:r>
        <w:rPr>
          <w:rFonts w:hint="eastAsia"/>
        </w:rPr>
        <w:t>；</w:t>
      </w:r>
      <w:r w:rsidR="00052EE4">
        <w:rPr>
          <w:rFonts w:hint="eastAsia"/>
        </w:rPr>
        <w:t>意大利都灵理工大学开发的</w:t>
      </w:r>
      <w:r w:rsidR="00052EE4">
        <w:rPr>
          <w:rFonts w:hint="eastAsia"/>
        </w:rPr>
        <w:t>L</w:t>
      </w:r>
      <w:r w:rsidR="00052EE4">
        <w:t>TE-Sim</w:t>
      </w:r>
      <w:r w:rsidR="00052EE4">
        <w:rPr>
          <w:rFonts w:hint="eastAsia"/>
        </w:rPr>
        <w:t>，基于</w:t>
      </w:r>
      <w:r w:rsidR="00052EE4">
        <w:rPr>
          <w:rFonts w:hint="eastAsia"/>
        </w:rPr>
        <w:t>C</w:t>
      </w:r>
      <w:r w:rsidR="00052EE4">
        <w:t>++</w:t>
      </w:r>
      <w:r w:rsidR="00052EE4">
        <w:rPr>
          <w:rFonts w:hint="eastAsia"/>
        </w:rPr>
        <w:t>，运行在</w:t>
      </w:r>
      <w:r w:rsidR="00052EE4">
        <w:rPr>
          <w:rFonts w:hint="eastAsia"/>
        </w:rPr>
        <w:t>L</w:t>
      </w:r>
      <w:r w:rsidR="00052EE4">
        <w:t>inux</w:t>
      </w:r>
      <w:r w:rsidR="00052EE4">
        <w:rPr>
          <w:rFonts w:hint="eastAsia"/>
        </w:rPr>
        <w:t>环境下；</w:t>
      </w:r>
      <w:r w:rsidR="00052EE4">
        <w:t>NS-3</w:t>
      </w:r>
      <w:r w:rsidR="00052EE4">
        <w:rPr>
          <w:rFonts w:hint="eastAsia"/>
        </w:rPr>
        <w:t>，考虑到仿真工具的复杂度和对</w:t>
      </w:r>
      <w:r w:rsidR="00052EE4">
        <w:rPr>
          <w:rFonts w:hint="eastAsia"/>
        </w:rPr>
        <w:t>C</w:t>
      </w:r>
      <w:r w:rsidR="00052EE4">
        <w:t>++</w:t>
      </w:r>
      <w:r w:rsidR="00052EE4">
        <w:rPr>
          <w:rFonts w:hint="eastAsia"/>
        </w:rPr>
        <w:t>开发语言的熟悉度，我们</w:t>
      </w:r>
      <w:r w:rsidR="005C4AC7" w:rsidRPr="00800B3A">
        <w:rPr>
          <w:rFonts w:hint="eastAsia"/>
        </w:rPr>
        <w:t>使用</w:t>
      </w:r>
      <w:r w:rsidR="005C4AC7" w:rsidRPr="00800B3A">
        <w:t>LTE-Sim</w:t>
      </w:r>
      <w:r w:rsidR="005C4AC7" w:rsidRPr="00800B3A">
        <w:rPr>
          <w:rFonts w:hint="eastAsia"/>
        </w:rPr>
        <w:t>[</w:t>
      </w:r>
      <w:r w:rsidR="00531647">
        <w:rPr>
          <w:rFonts w:hint="eastAsia"/>
        </w:rPr>
        <w:t>60</w:t>
      </w:r>
      <w:r w:rsidR="005C4AC7" w:rsidRPr="00800B3A">
        <w:t>]</w:t>
      </w:r>
      <w:r w:rsidR="001C0937" w:rsidRPr="00800B3A">
        <w:rPr>
          <w:rFonts w:hint="eastAsia"/>
        </w:rPr>
        <w:t>作为仿真工具完成实验</w:t>
      </w:r>
      <w:r w:rsidR="00800B3A" w:rsidRPr="00800B3A">
        <w:rPr>
          <w:rFonts w:hint="eastAsia"/>
        </w:rPr>
        <w:t>。</w:t>
      </w:r>
    </w:p>
    <w:p w:rsidR="005C4AC7" w:rsidRDefault="005C4AC7" w:rsidP="00052EE4">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rsidR="00800B3A" w:rsidRPr="00800B3A" w:rsidRDefault="00800B3A" w:rsidP="00800B3A">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，支持</w:t>
      </w:r>
    </w:p>
    <w:p w:rsidR="005C4AC7" w:rsidRDefault="005C4AC7" w:rsidP="004F78C2">
      <w:pPr>
        <w:ind w:firstLineChars="0" w:firstLine="0"/>
      </w:pPr>
      <w:r w:rsidRPr="000A165B">
        <w:rPr>
          <w:rFonts w:hint="eastAsia"/>
        </w:rPr>
        <w:t>支持单</w:t>
      </w:r>
      <w:r w:rsidR="000A165B" w:rsidRPr="000A165B">
        <w:rPr>
          <w:rFonts w:hint="eastAsia"/>
        </w:rPr>
        <w:t>/</w:t>
      </w:r>
      <w:r w:rsidRPr="000A165B">
        <w:rPr>
          <w:rFonts w:hint="eastAsia"/>
        </w:rPr>
        <w:t>多小区场景、</w:t>
      </w:r>
      <w:r w:rsidR="000A165B" w:rsidRPr="000A165B">
        <w:rPr>
          <w:rFonts w:hint="eastAsia"/>
        </w:rPr>
        <w:t>单</w:t>
      </w:r>
      <w:r w:rsidR="000A165B" w:rsidRPr="000A165B">
        <w:rPr>
          <w:rFonts w:hint="eastAsia"/>
        </w:rPr>
        <w:t>/</w:t>
      </w:r>
      <w:r w:rsidRPr="000A165B">
        <w:rPr>
          <w:rFonts w:hint="eastAsia"/>
        </w:rPr>
        <w:t>多用户环境、</w:t>
      </w:r>
      <w:r w:rsidR="000A165B" w:rsidRPr="000A165B">
        <w:rPr>
          <w:rFonts w:hint="eastAsia"/>
        </w:rPr>
        <w:t>Q</w:t>
      </w:r>
      <w:r w:rsidR="000A165B" w:rsidRPr="000A165B">
        <w:t>oS</w:t>
      </w:r>
      <w:r w:rsidR="000A165B" w:rsidRPr="000A165B">
        <w:rPr>
          <w:rFonts w:hint="eastAsia"/>
        </w:rPr>
        <w:t>管理、多</w:t>
      </w:r>
      <w:r w:rsidRPr="000A165B">
        <w:rPr>
          <w:rFonts w:hint="eastAsia"/>
        </w:rPr>
        <w:t>小区切换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Pr="000A165B">
        <w:rPr>
          <w:rFonts w:hint="eastAsia"/>
        </w:rPr>
        <w:t>。</w:t>
      </w:r>
      <w:r>
        <w:t>LTE-Sim</w:t>
      </w:r>
      <w:r>
        <w:rPr>
          <w:rFonts w:hint="eastAsia"/>
        </w:rPr>
        <w:t>主要包含四个模块：</w:t>
      </w:r>
      <w:r>
        <w:t>Simulator</w:t>
      </w:r>
      <w:r>
        <w:rPr>
          <w:rFonts w:hint="eastAsia"/>
        </w:rPr>
        <w:t>、</w:t>
      </w:r>
      <w:r>
        <w:t>NetworkManager</w:t>
      </w:r>
      <w:r>
        <w:rPr>
          <w:rFonts w:hint="eastAsia"/>
        </w:rPr>
        <w:t>、</w:t>
      </w:r>
      <w:r>
        <w:t>FlowsManager</w:t>
      </w:r>
      <w:r>
        <w:rPr>
          <w:rFonts w:hint="eastAsia"/>
        </w:rPr>
        <w:t>和</w:t>
      </w:r>
      <w:r>
        <w:t>FrameManager</w:t>
      </w:r>
      <w:r>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Pr>
          <w:rFonts w:hint="eastAsia"/>
        </w:rPr>
        <w:t>；管理应用流；创建小区节点、用户</w:t>
      </w:r>
      <w:r w:rsidR="004F78C2">
        <w:rPr>
          <w:rFonts w:hint="eastAsia"/>
        </w:rPr>
        <w:t>设备并设置用户</w:t>
      </w:r>
      <w:r>
        <w:rPr>
          <w:rFonts w:hint="eastAsia"/>
        </w:rPr>
        <w:t>位置以及实现</w:t>
      </w:r>
      <w:r w:rsidR="004F78C2">
        <w:rPr>
          <w:rFonts w:hint="eastAsia"/>
        </w:rPr>
        <w:t>小区切换和</w:t>
      </w:r>
      <w:r>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r w:rsidR="004F78C2">
        <w:t>eNodeB</w:t>
      </w:r>
      <w:r w:rsidR="004F78C2">
        <w:rPr>
          <w:rFonts w:hint="eastAsia"/>
        </w:rPr>
        <w:t>和</w:t>
      </w:r>
      <w:r w:rsidR="004F78C2">
        <w:rPr>
          <w:rFonts w:hint="eastAsia"/>
        </w:rPr>
        <w:t>M</w:t>
      </w:r>
      <w:r w:rsidR="004F78C2">
        <w:t>ME/GW</w:t>
      </w:r>
      <w:r w:rsidR="004F78C2">
        <w:rPr>
          <w:rFonts w:hint="eastAsia"/>
        </w:rPr>
        <w:t>，这三个节点是由</w:t>
      </w:r>
      <w:r w:rsidR="004F78C2">
        <w:t>NetworkManager</w:t>
      </w:r>
      <w:r w:rsidR="004F78C2">
        <w:rPr>
          <w:rFonts w:hint="eastAsia"/>
        </w:rPr>
        <w:t>创建和处理的。</w:t>
      </w:r>
    </w:p>
    <w:p w:rsidR="004F78C2" w:rsidRDefault="004F78C2" w:rsidP="004F78C2">
      <w:pPr>
        <w:ind w:firstLineChars="0" w:firstLine="0"/>
      </w:pPr>
      <w:r>
        <w:tab/>
        <w:t>LTE-Sim</w:t>
      </w:r>
      <w:r w:rsidR="0081298B">
        <w:rPr>
          <w:rFonts w:hint="eastAsia"/>
        </w:rPr>
        <w:t>定义了三种用户移动状态：静止、步行和乘坐交通工具，设置对应的移动速度为</w:t>
      </w:r>
      <w:r w:rsidR="0081298B">
        <w:rPr>
          <w:rFonts w:hint="eastAsia"/>
        </w:rPr>
        <w:t>0</w:t>
      </w:r>
      <w:r w:rsidR="0081298B">
        <w:rPr>
          <w:rFonts w:hint="eastAsia"/>
        </w:rPr>
        <w:t>、</w:t>
      </w:r>
      <w:r w:rsidR="0081298B">
        <w:rPr>
          <w:rFonts w:hint="eastAsia"/>
        </w:rPr>
        <w:t>3</w:t>
      </w:r>
      <w:r w:rsidR="0081298B">
        <w:rPr>
          <w:rFonts w:hint="eastAsia"/>
        </w:rPr>
        <w:t>、</w:t>
      </w:r>
      <w:r w:rsidR="0081298B">
        <w:rPr>
          <w:rFonts w:hint="eastAsia"/>
        </w:rPr>
        <w:t>30</w:t>
      </w:r>
      <w:r w:rsidR="0081298B">
        <w:rPr>
          <w:rFonts w:hint="eastAsia"/>
        </w:rPr>
        <w:t>和</w:t>
      </w:r>
      <w:r w:rsidR="0081298B">
        <w:rPr>
          <w:rFonts w:hint="eastAsia"/>
        </w:rPr>
        <w:t>120</w:t>
      </w:r>
      <w:r w:rsidR="0081298B">
        <w:t>km/h</w:t>
      </w:r>
      <w:r w:rsidR="0081298B">
        <w:rPr>
          <w:rFonts w:hint="eastAsia"/>
        </w:rPr>
        <w:t>，定义了两种移动模式：一种是用户随机选择一个方向一直走到小区边缘，然后再随机选择一个方向走动；另一种是用户选择一个方向走指定距离后再切换方向走指定距离。我们选择了前一种移动模式进行仿真。</w:t>
      </w:r>
    </w:p>
    <w:p w:rsidR="0081298B" w:rsidRDefault="0081298B" w:rsidP="004F78C2">
      <w:pPr>
        <w:ind w:firstLineChars="0" w:firstLine="0"/>
      </w:pPr>
      <w:r>
        <w:tab/>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rsidR="005C4AC7" w:rsidRDefault="00F47FFA" w:rsidP="000E0608">
      <w:pPr>
        <w:ind w:firstLineChars="0" w:firstLine="0"/>
      </w:pPr>
      <w:r>
        <w:tab/>
      </w:r>
      <w:r>
        <w:rPr>
          <w:rFonts w:hint="eastAsia"/>
        </w:rPr>
        <w:t>针对资源调度算法的仿真问题，</w:t>
      </w:r>
      <w:r>
        <w:rPr>
          <w:rFonts w:hint="eastAsia"/>
        </w:rPr>
        <w:t>L</w:t>
      </w:r>
      <w:r>
        <w:t>TE-Sim</w:t>
      </w:r>
      <w:r>
        <w:rPr>
          <w:rFonts w:hint="eastAsia"/>
        </w:rPr>
        <w:t>基本实现了资源调用与分配的整个</w:t>
      </w:r>
      <w:r>
        <w:rPr>
          <w:rFonts w:hint="eastAsia"/>
        </w:rPr>
        <w:lastRenderedPageBreak/>
        <w:t>过程，</w:t>
      </w:r>
      <w:r w:rsidR="005C4AC7" w:rsidRPr="000E0608">
        <w:t>DownlinkPacketScheduler</w:t>
      </w:r>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r w:rsidR="000E0608">
        <w:rPr>
          <w:rFonts w:hint="eastAsia"/>
        </w:rPr>
        <w:t>C</w:t>
      </w:r>
      <w:r w:rsidR="000E0608">
        <w:t>omputeSchedulingMetric()</w:t>
      </w:r>
      <w:r w:rsidR="000E0608">
        <w:rPr>
          <w:rFonts w:hint="eastAsia"/>
        </w:rPr>
        <w:t>函数，在该函数里可以编写不同的计算用户优先级的公式，默认实现了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XP/PF</w:t>
      </w:r>
      <w:r w:rsidR="000E0608">
        <w:rPr>
          <w:rFonts w:hint="eastAsia"/>
        </w:rPr>
        <w:t>算法。由于</w:t>
      </w:r>
      <w:r w:rsidR="000E0608">
        <w:rPr>
          <w:rFonts w:hint="eastAsia"/>
        </w:rPr>
        <w:t>C</w:t>
      </w:r>
      <w:r w:rsidR="000E0608">
        <w:t>QI</w:t>
      </w:r>
      <w:r w:rsidR="000E0608">
        <w:rPr>
          <w:rFonts w:hint="eastAsia"/>
        </w:rPr>
        <w:t>反馈是用户与基站之间重要的交互过程，</w:t>
      </w:r>
      <w:r w:rsidR="000E0608">
        <w:rPr>
          <w:rFonts w:hint="eastAsia"/>
        </w:rPr>
        <w:t>L</w:t>
      </w:r>
      <w:r w:rsidR="000E0608">
        <w:t>TE-Sim</w:t>
      </w:r>
      <w:r w:rsidR="000E0608">
        <w:rPr>
          <w:rFonts w:hint="eastAsia"/>
        </w:rPr>
        <w:t>也实现了该功能。</w:t>
      </w:r>
    </w:p>
    <w:p w:rsidR="009605B1" w:rsidRDefault="009605B1" w:rsidP="009605B1">
      <w:pPr>
        <w:ind w:firstLineChars="0" w:firstLine="0"/>
      </w:pPr>
      <w:r>
        <w:tab/>
      </w:r>
      <w:r>
        <w:rPr>
          <w:rFonts w:hint="eastAsia"/>
        </w:rPr>
        <w:t>在</w:t>
      </w:r>
      <w:r>
        <w:rPr>
          <w:rFonts w:hint="eastAsia"/>
        </w:rPr>
        <w:t>L</w:t>
      </w:r>
      <w:r>
        <w:t>TE-Sim</w:t>
      </w:r>
      <w:r>
        <w:rPr>
          <w:rFonts w:hint="eastAsia"/>
        </w:rPr>
        <w:t>中对资源调度过程进行仿真的主要步骤如下：</w:t>
      </w:r>
    </w:p>
    <w:p w:rsidR="009605B1" w:rsidRDefault="009605B1" w:rsidP="009605B1">
      <w:pPr>
        <w:ind w:leftChars="175" w:left="420" w:firstLineChars="0" w:firstLine="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rsidR="005C4AC7" w:rsidRDefault="005C4AC7" w:rsidP="009605B1">
      <w:pPr>
        <w:ind w:leftChars="175" w:left="420" w:firstLineChars="0" w:firstLine="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rsidR="009605B1" w:rsidRDefault="009605B1" w:rsidP="009605B1">
      <w:pPr>
        <w:ind w:leftChars="175" w:left="420" w:firstLineChars="0" w:firstLine="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rsidR="009605B1" w:rsidRDefault="009605B1" w:rsidP="009605B1">
      <w:pPr>
        <w:ind w:leftChars="175" w:left="420" w:firstLineChars="0" w:firstLine="0"/>
      </w:pPr>
      <w:r>
        <w:rPr>
          <w:rFonts w:hint="eastAsia"/>
        </w:rPr>
        <w:t>（</w:t>
      </w:r>
      <w:r>
        <w:rPr>
          <w:rFonts w:hint="eastAsia"/>
        </w:rPr>
        <w:t>4</w:t>
      </w:r>
      <w:r>
        <w:rPr>
          <w:rFonts w:hint="eastAsia"/>
        </w:rPr>
        <w:t>）指定资源调度算法，分配无线资源</w:t>
      </w:r>
    </w:p>
    <w:p w:rsidR="009605B1" w:rsidRPr="009605B1" w:rsidRDefault="009605B1" w:rsidP="009605B1">
      <w:pPr>
        <w:ind w:leftChars="175" w:left="420" w:firstLineChars="0" w:firstLine="0"/>
      </w:pPr>
      <w:r>
        <w:rPr>
          <w:rFonts w:hint="eastAsia"/>
        </w:rPr>
        <w:t>（</w:t>
      </w:r>
      <w:r>
        <w:rPr>
          <w:rFonts w:hint="eastAsia"/>
        </w:rPr>
        <w:t>5</w:t>
      </w:r>
      <w:r>
        <w:rPr>
          <w:rFonts w:hint="eastAsia"/>
        </w:rPr>
        <w:t>）指定仿真运行时间，开始仿真</w:t>
      </w:r>
    </w:p>
    <w:p w:rsidR="00DF1BA9" w:rsidRDefault="005C4AC7" w:rsidP="005C4AC7">
      <w:pPr>
        <w:ind w:firstLine="480"/>
      </w:pPr>
      <w:r w:rsidRPr="009605B1">
        <w:rPr>
          <w:rFonts w:hint="eastAsia"/>
        </w:rPr>
        <w:t>仿真开始后，</w:t>
      </w:r>
      <w:r w:rsidR="00DF1BA9">
        <w:rPr>
          <w:rFonts w:hint="eastAsia"/>
        </w:rPr>
        <w:t>用户开始请求应用，基站侧的调度器根据数据包的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rsidR="005C4AC7" w:rsidRDefault="005C4AC7" w:rsidP="00052EE4">
      <w:pPr>
        <w:pStyle w:val="aa"/>
        <w:tabs>
          <w:tab w:val="left" w:pos="6020"/>
        </w:tabs>
        <w:spacing w:before="163" w:after="163"/>
      </w:pPr>
      <w:bookmarkStart w:id="702" w:name="_Toc33123567"/>
      <w:r>
        <w:rPr>
          <w:rFonts w:hint="eastAsia"/>
        </w:rPr>
        <w:t>3</w:t>
      </w:r>
      <w:r>
        <w:t xml:space="preserve">.3.2 </w:t>
      </w:r>
      <w:r>
        <w:rPr>
          <w:rFonts w:hint="eastAsia"/>
        </w:rPr>
        <w:t>仿真环境与参数</w:t>
      </w:r>
      <w:bookmarkEnd w:id="702"/>
      <w:r w:rsidR="00052EE4">
        <w:tab/>
      </w:r>
    </w:p>
    <w:p w:rsidR="005C4AC7" w:rsidRPr="002B4BA5" w:rsidRDefault="005C4AC7" w:rsidP="00124808">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r w:rsidR="004264CF" w:rsidRPr="004264CF">
        <w:rPr>
          <w:rFonts w:hint="eastAsia"/>
        </w:rPr>
        <w:t>10</w:t>
      </w:r>
      <w:r w:rsidR="004264CF" w:rsidRPr="004264CF">
        <w:rPr>
          <w:rFonts w:hint="eastAsia"/>
        </w:rPr>
        <w:t>递增到</w:t>
      </w:r>
      <w:r w:rsidR="004264CF" w:rsidRPr="004264CF">
        <w:rPr>
          <w:rFonts w:hint="eastAsia"/>
        </w:rPr>
        <w:t>40</w:t>
      </w:r>
      <w:r w:rsidR="004264CF" w:rsidRPr="004264CF">
        <w:rPr>
          <w:rFonts w:hint="eastAsia"/>
        </w:rPr>
        <w:t>，</w:t>
      </w:r>
      <w:r w:rsidR="00124808">
        <w:rPr>
          <w:rFonts w:hint="eastAsia"/>
        </w:rPr>
        <w:t>随机分布在不同位置，</w:t>
      </w:r>
      <w:r w:rsidR="004264CF" w:rsidRPr="004264CF">
        <w:rPr>
          <w:rFonts w:hint="eastAsia"/>
        </w:rPr>
        <w:t>同时</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为了防止仿真随机性对结果造成的影响，我们进行多次实验取平均值作为最终的实验结果，</w:t>
      </w:r>
      <w:r w:rsidRPr="002B4BA5">
        <w:rPr>
          <w:rFonts w:hint="eastAsia"/>
        </w:rPr>
        <w:t>仿真环境具体参数见表</w:t>
      </w:r>
      <w:r w:rsidR="000C3871">
        <w:rPr>
          <w:rFonts w:hint="eastAsia"/>
        </w:rPr>
        <w:t>3</w:t>
      </w:r>
      <w:r w:rsidR="007D57A5">
        <w:rPr>
          <w:rFonts w:hint="eastAsia"/>
        </w:rPr>
        <w:t>-6</w:t>
      </w:r>
      <w:r w:rsidR="007D57A5">
        <w:rPr>
          <w:rFonts w:hint="eastAsia"/>
        </w:rPr>
        <w:t>。</w:t>
      </w:r>
    </w:p>
    <w:p w:rsidR="005C4AC7" w:rsidRDefault="005C4AC7" w:rsidP="000C3871">
      <w:pPr>
        <w:pStyle w:val="af6"/>
      </w:pPr>
      <w:r w:rsidRPr="002B4BA5">
        <w:rPr>
          <w:rFonts w:hint="eastAsia"/>
        </w:rPr>
        <w:t>表</w:t>
      </w:r>
      <w:r w:rsidR="000C3871">
        <w:rPr>
          <w:rFonts w:hint="eastAsia"/>
        </w:rPr>
        <w:t>3</w:t>
      </w:r>
      <w:r w:rsidR="007D57A5">
        <w:rPr>
          <w:rFonts w:hint="eastAsia"/>
        </w:rPr>
        <w:t>-6</w:t>
      </w:r>
      <w:r w:rsidRPr="002B4BA5">
        <w:rPr>
          <w:rFonts w:hint="eastAsia"/>
        </w:rPr>
        <w:t xml:space="preserve"> </w:t>
      </w:r>
      <w:r w:rsidRPr="002B4BA5">
        <w:rPr>
          <w:rFonts w:hint="eastAsia"/>
        </w:rPr>
        <w:t>仿真环境参数设置</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Chars="0" w:firstLine="0"/>
              <w:jc w:val="center"/>
            </w:pPr>
            <w:r>
              <w:rPr>
                <w:rFonts w:hint="eastAsia"/>
              </w:rPr>
              <w:t>参数</w:t>
            </w:r>
          </w:p>
        </w:tc>
        <w:tc>
          <w:tcPr>
            <w:tcW w:w="4145" w:type="dxa"/>
          </w:tcPr>
          <w:p w:rsidR="005C4AC7" w:rsidRDefault="005C4AC7" w:rsidP="00581926">
            <w:pPr>
              <w:ind w:firstLineChars="0" w:firstLine="0"/>
              <w:jc w:val="center"/>
            </w:pPr>
            <w:r>
              <w:rPr>
                <w:rFonts w:hint="eastAsia"/>
              </w:rPr>
              <w:t>参数值</w:t>
            </w:r>
          </w:p>
        </w:tc>
      </w:tr>
      <w:tr w:rsidR="005C4AC7" w:rsidTr="00581926">
        <w:tc>
          <w:tcPr>
            <w:tcW w:w="4145" w:type="dxa"/>
          </w:tcPr>
          <w:p w:rsidR="005C4AC7" w:rsidRDefault="005C4AC7" w:rsidP="00581926">
            <w:pPr>
              <w:ind w:firstLineChars="0" w:firstLine="0"/>
              <w:jc w:val="center"/>
            </w:pPr>
            <w:r>
              <w:rPr>
                <w:rFonts w:hint="eastAsia"/>
              </w:rPr>
              <w:t>带宽</w:t>
            </w:r>
          </w:p>
        </w:tc>
        <w:tc>
          <w:tcPr>
            <w:tcW w:w="4145" w:type="dxa"/>
          </w:tcPr>
          <w:p w:rsidR="005C4AC7" w:rsidRDefault="005C4AC7" w:rsidP="00581926">
            <w:pPr>
              <w:ind w:firstLineChars="0" w:firstLine="0"/>
              <w:jc w:val="center"/>
            </w:pPr>
            <w:r>
              <w:rPr>
                <w:rFonts w:hint="eastAsia"/>
              </w:rPr>
              <w:t>10</w:t>
            </w:r>
            <w:r>
              <w:t>MHz</w:t>
            </w:r>
          </w:p>
        </w:tc>
      </w:tr>
      <w:tr w:rsidR="005C4AC7" w:rsidTr="00581926">
        <w:tc>
          <w:tcPr>
            <w:tcW w:w="4145" w:type="dxa"/>
          </w:tcPr>
          <w:p w:rsidR="005C4AC7" w:rsidRDefault="005C4AC7" w:rsidP="00581926">
            <w:pPr>
              <w:ind w:firstLineChars="0" w:firstLine="0"/>
              <w:jc w:val="center"/>
            </w:pPr>
            <w:r>
              <w:rPr>
                <w:rFonts w:hint="eastAsia"/>
              </w:rPr>
              <w:t>小区半径</w:t>
            </w:r>
          </w:p>
        </w:tc>
        <w:tc>
          <w:tcPr>
            <w:tcW w:w="4145" w:type="dxa"/>
          </w:tcPr>
          <w:p w:rsidR="005C4AC7" w:rsidRDefault="005C4AC7" w:rsidP="00581926">
            <w:pPr>
              <w:ind w:firstLineChars="0" w:firstLine="0"/>
              <w:jc w:val="center"/>
            </w:pPr>
            <w:r>
              <w:rPr>
                <w:rFonts w:hint="eastAsia"/>
              </w:rPr>
              <w:t>1</w:t>
            </w:r>
            <w:r>
              <w:t>Km</w:t>
            </w:r>
          </w:p>
        </w:tc>
      </w:tr>
      <w:tr w:rsidR="005C4AC7" w:rsidTr="00581926">
        <w:tc>
          <w:tcPr>
            <w:tcW w:w="4145" w:type="dxa"/>
          </w:tcPr>
          <w:p w:rsidR="005C4AC7" w:rsidRDefault="005C4AC7" w:rsidP="00581926">
            <w:pPr>
              <w:ind w:firstLineChars="0" w:firstLine="0"/>
              <w:jc w:val="center"/>
            </w:pPr>
            <w:r>
              <w:rPr>
                <w:rFonts w:hint="eastAsia"/>
              </w:rPr>
              <w:t>频率</w:t>
            </w:r>
          </w:p>
        </w:tc>
        <w:tc>
          <w:tcPr>
            <w:tcW w:w="4145" w:type="dxa"/>
          </w:tcPr>
          <w:p w:rsidR="005C4AC7" w:rsidRDefault="005C4AC7" w:rsidP="00581926">
            <w:pPr>
              <w:ind w:firstLineChars="0" w:firstLine="0"/>
              <w:jc w:val="center"/>
            </w:pPr>
            <w:r>
              <w:rPr>
                <w:rFonts w:hint="eastAsia"/>
              </w:rPr>
              <w:t>2</w:t>
            </w:r>
            <w:r>
              <w:t>GHz</w:t>
            </w:r>
          </w:p>
        </w:tc>
      </w:tr>
      <w:tr w:rsidR="005C4AC7" w:rsidTr="00581926">
        <w:tc>
          <w:tcPr>
            <w:tcW w:w="4145" w:type="dxa"/>
          </w:tcPr>
          <w:p w:rsidR="005C4AC7" w:rsidRDefault="005C4AC7" w:rsidP="00581926">
            <w:pPr>
              <w:ind w:firstLineChars="0" w:firstLine="0"/>
              <w:jc w:val="center"/>
            </w:pPr>
            <w:r>
              <w:rPr>
                <w:rFonts w:hint="eastAsia"/>
              </w:rPr>
              <w:t>衰落模型</w:t>
            </w:r>
          </w:p>
        </w:tc>
        <w:tc>
          <w:tcPr>
            <w:tcW w:w="4145" w:type="dxa"/>
          </w:tcPr>
          <w:p w:rsidR="005C4AC7" w:rsidRDefault="005C4AC7" w:rsidP="00581926">
            <w:pPr>
              <w:ind w:firstLineChars="0" w:firstLine="0"/>
              <w:jc w:val="center"/>
            </w:pPr>
            <w:r>
              <w:rPr>
                <w:rFonts w:hint="eastAsia"/>
              </w:rPr>
              <w:t>U</w:t>
            </w:r>
            <w:r>
              <w:t>rban</w:t>
            </w:r>
          </w:p>
        </w:tc>
      </w:tr>
      <w:tr w:rsidR="005C4AC7" w:rsidTr="00581926">
        <w:tc>
          <w:tcPr>
            <w:tcW w:w="4145" w:type="dxa"/>
          </w:tcPr>
          <w:p w:rsidR="005C4AC7" w:rsidRDefault="005C4AC7" w:rsidP="00581926">
            <w:pPr>
              <w:ind w:firstLineChars="0" w:firstLine="0"/>
              <w:jc w:val="center"/>
            </w:pPr>
            <w:r>
              <w:rPr>
                <w:rFonts w:hint="eastAsia"/>
              </w:rPr>
              <w:t>复用模式</w:t>
            </w:r>
          </w:p>
        </w:tc>
        <w:tc>
          <w:tcPr>
            <w:tcW w:w="4145" w:type="dxa"/>
          </w:tcPr>
          <w:p w:rsidR="005C4AC7" w:rsidRDefault="005C4AC7" w:rsidP="00581926">
            <w:pPr>
              <w:ind w:firstLineChars="0" w:firstLine="0"/>
              <w:jc w:val="center"/>
            </w:pPr>
            <w:r>
              <w:rPr>
                <w:rFonts w:hint="eastAsia"/>
              </w:rPr>
              <w:t>F</w:t>
            </w:r>
            <w:r>
              <w:t>DD</w:t>
            </w:r>
          </w:p>
        </w:tc>
      </w:tr>
      <w:tr w:rsidR="005C4AC7" w:rsidTr="00581926">
        <w:tc>
          <w:tcPr>
            <w:tcW w:w="4145" w:type="dxa"/>
          </w:tcPr>
          <w:p w:rsidR="005C4AC7" w:rsidRDefault="005C4AC7" w:rsidP="00581926">
            <w:pPr>
              <w:ind w:firstLineChars="0" w:firstLine="0"/>
              <w:jc w:val="center"/>
            </w:pPr>
            <w:r>
              <w:rPr>
                <w:rFonts w:hint="eastAsia"/>
              </w:rPr>
              <w:t>帧长</w:t>
            </w:r>
          </w:p>
        </w:tc>
        <w:tc>
          <w:tcPr>
            <w:tcW w:w="4145" w:type="dxa"/>
          </w:tcPr>
          <w:p w:rsidR="005C4AC7" w:rsidRDefault="005C4AC7" w:rsidP="00581926">
            <w:pPr>
              <w:ind w:firstLineChars="0" w:firstLine="0"/>
              <w:jc w:val="center"/>
            </w:pPr>
            <w:r>
              <w:rPr>
                <w:rFonts w:hint="eastAsia"/>
              </w:rPr>
              <w:t>1</w:t>
            </w:r>
            <w:r>
              <w:t>ms</w:t>
            </w:r>
          </w:p>
        </w:tc>
      </w:tr>
      <w:tr w:rsidR="005C4AC7" w:rsidTr="00581926">
        <w:tc>
          <w:tcPr>
            <w:tcW w:w="4145" w:type="dxa"/>
          </w:tcPr>
          <w:p w:rsidR="005C4AC7" w:rsidRDefault="005C4AC7" w:rsidP="00581926">
            <w:pPr>
              <w:ind w:firstLineChars="0" w:firstLine="0"/>
              <w:jc w:val="center"/>
            </w:pPr>
            <w:r>
              <w:rPr>
                <w:rFonts w:hint="eastAsia"/>
              </w:rPr>
              <w:t>仿真时长</w:t>
            </w:r>
          </w:p>
        </w:tc>
        <w:tc>
          <w:tcPr>
            <w:tcW w:w="4145" w:type="dxa"/>
          </w:tcPr>
          <w:p w:rsidR="005C4AC7" w:rsidRDefault="005C4AC7" w:rsidP="00581926">
            <w:pPr>
              <w:ind w:firstLineChars="0" w:firstLine="0"/>
              <w:jc w:val="center"/>
            </w:pPr>
            <w:r>
              <w:rPr>
                <w:rFonts w:hint="eastAsia"/>
              </w:rPr>
              <w:t>66</w:t>
            </w:r>
            <w:r>
              <w:t>s</w:t>
            </w:r>
          </w:p>
        </w:tc>
      </w:tr>
      <w:tr w:rsidR="005C4AC7" w:rsidTr="00581926">
        <w:tc>
          <w:tcPr>
            <w:tcW w:w="4145" w:type="dxa"/>
          </w:tcPr>
          <w:p w:rsidR="005C4AC7" w:rsidRDefault="005C4AC7" w:rsidP="00581926">
            <w:pPr>
              <w:ind w:firstLineChars="0" w:firstLine="0"/>
              <w:jc w:val="center"/>
            </w:pPr>
            <w:r>
              <w:rPr>
                <w:rFonts w:hint="eastAsia"/>
              </w:rPr>
              <w:t>业务流时长</w:t>
            </w:r>
          </w:p>
        </w:tc>
        <w:tc>
          <w:tcPr>
            <w:tcW w:w="4145" w:type="dxa"/>
          </w:tcPr>
          <w:p w:rsidR="005C4AC7" w:rsidRDefault="005C4AC7" w:rsidP="00581926">
            <w:pPr>
              <w:ind w:firstLineChars="0" w:firstLine="0"/>
              <w:jc w:val="center"/>
            </w:pPr>
            <w:r>
              <w:rPr>
                <w:rFonts w:hint="eastAsia"/>
              </w:rPr>
              <w:t>5</w:t>
            </w:r>
            <w:r>
              <w:t>5s</w:t>
            </w:r>
          </w:p>
        </w:tc>
      </w:tr>
      <w:tr w:rsidR="005C4AC7" w:rsidTr="00581926">
        <w:tc>
          <w:tcPr>
            <w:tcW w:w="4145" w:type="dxa"/>
          </w:tcPr>
          <w:p w:rsidR="005C4AC7" w:rsidRDefault="005C4AC7" w:rsidP="00581926">
            <w:pPr>
              <w:ind w:firstLineChars="0" w:firstLine="0"/>
              <w:jc w:val="center"/>
            </w:pPr>
            <w:r>
              <w:rPr>
                <w:rFonts w:hint="eastAsia"/>
              </w:rPr>
              <w:t>用户数</w:t>
            </w:r>
          </w:p>
        </w:tc>
        <w:tc>
          <w:tcPr>
            <w:tcW w:w="4145" w:type="dxa"/>
          </w:tcPr>
          <w:p w:rsidR="005C4AC7" w:rsidRDefault="005C4AC7" w:rsidP="00581926">
            <w:pPr>
              <w:ind w:firstLineChars="0" w:firstLine="0"/>
              <w:jc w:val="center"/>
            </w:pPr>
            <w:r>
              <w:rPr>
                <w:rFonts w:hint="eastAsia"/>
              </w:rPr>
              <w:t>10-40</w:t>
            </w:r>
          </w:p>
        </w:tc>
      </w:tr>
      <w:tr w:rsidR="005C4AC7" w:rsidTr="00581926">
        <w:tc>
          <w:tcPr>
            <w:tcW w:w="4145" w:type="dxa"/>
          </w:tcPr>
          <w:p w:rsidR="005C4AC7" w:rsidRDefault="005C4AC7" w:rsidP="00581926">
            <w:pPr>
              <w:ind w:firstLineChars="0" w:firstLine="0"/>
              <w:jc w:val="center"/>
            </w:pPr>
            <w:r>
              <w:rPr>
                <w:rFonts w:hint="eastAsia"/>
              </w:rPr>
              <w:lastRenderedPageBreak/>
              <w:t>用户速度</w:t>
            </w:r>
          </w:p>
        </w:tc>
        <w:tc>
          <w:tcPr>
            <w:tcW w:w="4145" w:type="dxa"/>
          </w:tcPr>
          <w:p w:rsidR="005C4AC7" w:rsidRDefault="005C4AC7" w:rsidP="00581926">
            <w:pPr>
              <w:ind w:firstLineChars="0" w:firstLine="0"/>
              <w:jc w:val="center"/>
            </w:pPr>
            <w:r>
              <w:rPr>
                <w:rFonts w:hint="eastAsia"/>
              </w:rPr>
              <w:t>3</w:t>
            </w:r>
            <w:r>
              <w:t>km/h</w:t>
            </w:r>
          </w:p>
        </w:tc>
      </w:tr>
      <w:tr w:rsidR="005C4AC7" w:rsidTr="00581926">
        <w:tc>
          <w:tcPr>
            <w:tcW w:w="4145" w:type="dxa"/>
          </w:tcPr>
          <w:p w:rsidR="005C4AC7" w:rsidRDefault="005C4AC7" w:rsidP="00581926">
            <w:pPr>
              <w:ind w:firstLineChars="0" w:firstLine="0"/>
              <w:jc w:val="center"/>
            </w:pPr>
            <w:r>
              <w:rPr>
                <w:rFonts w:hint="eastAsia"/>
              </w:rPr>
              <w:t>应用</w:t>
            </w:r>
          </w:p>
        </w:tc>
        <w:tc>
          <w:tcPr>
            <w:tcW w:w="4145" w:type="dxa"/>
          </w:tcPr>
          <w:p w:rsidR="005C4AC7" w:rsidRDefault="005C4AC7" w:rsidP="00581926">
            <w:pPr>
              <w:ind w:firstLineChars="0" w:firstLine="0"/>
              <w:jc w:val="center"/>
            </w:pPr>
            <w:r>
              <w:t>Video, VoIP</w:t>
            </w:r>
          </w:p>
        </w:tc>
      </w:tr>
      <w:tr w:rsidR="005C4AC7" w:rsidTr="00581926">
        <w:tc>
          <w:tcPr>
            <w:tcW w:w="4145" w:type="dxa"/>
          </w:tcPr>
          <w:p w:rsidR="005C4AC7" w:rsidRDefault="005C4AC7" w:rsidP="00581926">
            <w:pPr>
              <w:ind w:firstLineChars="0" w:firstLine="0"/>
              <w:jc w:val="center"/>
            </w:pPr>
            <w:r>
              <w:rPr>
                <w:rFonts w:hint="eastAsia"/>
              </w:rPr>
              <w:t>视频时延</w:t>
            </w:r>
          </w:p>
        </w:tc>
        <w:tc>
          <w:tcPr>
            <w:tcW w:w="4145" w:type="dxa"/>
          </w:tcPr>
          <w:p w:rsidR="005C4AC7" w:rsidRDefault="005C4AC7" w:rsidP="00581926">
            <w:pPr>
              <w:ind w:firstLineChars="0" w:firstLine="0"/>
              <w:jc w:val="center"/>
            </w:pPr>
            <w:r>
              <w:rPr>
                <w:rFonts w:hint="eastAsia"/>
              </w:rPr>
              <w:t>20-100</w:t>
            </w:r>
            <w:r>
              <w:t>ms</w:t>
            </w:r>
          </w:p>
        </w:tc>
      </w:tr>
      <w:tr w:rsidR="005C4AC7" w:rsidTr="00581926">
        <w:tc>
          <w:tcPr>
            <w:tcW w:w="4145" w:type="dxa"/>
          </w:tcPr>
          <w:p w:rsidR="005C4AC7" w:rsidRDefault="005C4AC7" w:rsidP="00581926">
            <w:pPr>
              <w:ind w:firstLineChars="0" w:firstLine="0"/>
              <w:jc w:val="center"/>
            </w:pPr>
            <w:r>
              <w:rPr>
                <w:rFonts w:hint="eastAsia"/>
              </w:rPr>
              <w:t>V</w:t>
            </w:r>
            <w:r>
              <w:t>oIP</w:t>
            </w:r>
            <w:r>
              <w:rPr>
                <w:rFonts w:hint="eastAsia"/>
              </w:rPr>
              <w:t>时延</w:t>
            </w:r>
          </w:p>
        </w:tc>
        <w:tc>
          <w:tcPr>
            <w:tcW w:w="4145" w:type="dxa"/>
          </w:tcPr>
          <w:p w:rsidR="005C4AC7" w:rsidRDefault="005C4AC7" w:rsidP="00581926">
            <w:pPr>
              <w:ind w:firstLineChars="0" w:firstLine="0"/>
              <w:jc w:val="center"/>
            </w:pPr>
            <w:r>
              <w:rPr>
                <w:rFonts w:hint="eastAsia"/>
              </w:rPr>
              <w:t>100</w:t>
            </w:r>
            <w:r>
              <w:t>ms</w:t>
            </w:r>
          </w:p>
        </w:tc>
      </w:tr>
      <w:tr w:rsidR="005C4AC7" w:rsidTr="00581926">
        <w:tc>
          <w:tcPr>
            <w:tcW w:w="4145" w:type="dxa"/>
          </w:tcPr>
          <w:p w:rsidR="005C4AC7" w:rsidRDefault="005C4AC7" w:rsidP="00581926">
            <w:pPr>
              <w:ind w:firstLineChars="0" w:firstLine="0"/>
              <w:jc w:val="center"/>
            </w:pPr>
            <w:r>
              <w:rPr>
                <w:rFonts w:hint="eastAsia"/>
              </w:rPr>
              <w:t>学习速率</w:t>
            </w:r>
          </w:p>
        </w:tc>
        <w:tc>
          <w:tcPr>
            <w:tcW w:w="4145" w:type="dxa"/>
          </w:tcPr>
          <w:p w:rsidR="005C4AC7" w:rsidRDefault="005C4AC7" w:rsidP="00581926">
            <w:pPr>
              <w:ind w:firstLineChars="0" w:firstLine="0"/>
              <w:jc w:val="center"/>
            </w:pPr>
            <w:r>
              <w:rPr>
                <w:rFonts w:hint="eastAsia"/>
              </w:rPr>
              <w:t>0.05</w:t>
            </w:r>
          </w:p>
        </w:tc>
      </w:tr>
      <w:tr w:rsidR="005C4AC7" w:rsidTr="00581926">
        <w:tc>
          <w:tcPr>
            <w:tcW w:w="4145" w:type="dxa"/>
          </w:tcPr>
          <w:p w:rsidR="005C4AC7" w:rsidRDefault="005C4AC7" w:rsidP="00581926">
            <w:pPr>
              <w:ind w:firstLineChars="0" w:firstLine="0"/>
              <w:jc w:val="center"/>
            </w:pPr>
            <w:r>
              <w:rPr>
                <w:rFonts w:hint="eastAsia"/>
              </w:rPr>
              <w:t>折扣因子</w:t>
            </w:r>
          </w:p>
        </w:tc>
        <w:tc>
          <w:tcPr>
            <w:tcW w:w="4145" w:type="dxa"/>
          </w:tcPr>
          <w:p w:rsidR="005C4AC7" w:rsidRDefault="005C4AC7" w:rsidP="00581926">
            <w:pPr>
              <w:ind w:firstLineChars="0" w:firstLine="0"/>
              <w:jc w:val="center"/>
            </w:pPr>
            <w:r>
              <w:rPr>
                <w:rFonts w:hint="eastAsia"/>
              </w:rPr>
              <w:t>0.01</w:t>
            </w:r>
          </w:p>
        </w:tc>
      </w:tr>
    </w:tbl>
    <w:p w:rsidR="005C4AC7" w:rsidRDefault="005C4AC7" w:rsidP="00052EE4">
      <w:pPr>
        <w:pStyle w:val="aa"/>
        <w:spacing w:before="163" w:after="163"/>
      </w:pPr>
      <w:bookmarkStart w:id="703" w:name="_Toc33123568"/>
      <w:r>
        <w:rPr>
          <w:rFonts w:hint="eastAsia"/>
        </w:rPr>
        <w:t>3</w:t>
      </w:r>
      <w:r>
        <w:t xml:space="preserve">.3.3 </w:t>
      </w:r>
      <w:r>
        <w:rPr>
          <w:rFonts w:hint="eastAsia"/>
        </w:rPr>
        <w:t>仿真结果与分析</w:t>
      </w:r>
      <w:bookmarkEnd w:id="703"/>
    </w:p>
    <w:p w:rsidR="00124808" w:rsidRDefault="00124808" w:rsidP="00124808">
      <w:pPr>
        <w:ind w:firstLine="480"/>
      </w:pPr>
      <w:r>
        <w:rPr>
          <w:rFonts w:hint="eastAsia"/>
        </w:rPr>
        <w:t>首先介绍衡量调度算法性能的几种指标。</w:t>
      </w:r>
    </w:p>
    <w:p w:rsidR="00124808" w:rsidRDefault="00D9250C" w:rsidP="00D9250C">
      <w:pPr>
        <w:ind w:firstLineChars="175" w:firstLine="420"/>
      </w:pPr>
      <w:r>
        <w:rPr>
          <w:rFonts w:hint="eastAsia"/>
        </w:rPr>
        <w:t>（</w:t>
      </w:r>
      <w:r>
        <w:rPr>
          <w:rFonts w:hint="eastAsia"/>
        </w:rPr>
        <w:t>1</w:t>
      </w:r>
      <w:r>
        <w:rPr>
          <w:rFonts w:hint="eastAsia"/>
        </w:rPr>
        <w:t>）</w:t>
      </w:r>
      <w:r w:rsidR="00124808">
        <w:rPr>
          <w:rFonts w:hint="eastAsia"/>
        </w:rPr>
        <w:t>系统吞吐量</w:t>
      </w:r>
    </w:p>
    <w:p w:rsidR="00D00B14" w:rsidRDefault="00493FB7" w:rsidP="00D00B14">
      <w:pPr>
        <w:ind w:firstLine="480"/>
      </w:pPr>
      <w:r>
        <w:rPr>
          <w:rFonts w:hint="eastAsia"/>
        </w:rPr>
        <w:t>系统吞吐量表征了单位时间内系统传输的数据量总和，在其他条件相同的情况下，系统吞吐量越大表明无线资源的利用率越高。本文实用如下公式来计算系统吞吐量大小：</w:t>
      </w:r>
    </w:p>
    <w:p w:rsidR="002D6812" w:rsidRPr="002D6812" w:rsidRDefault="000D153C" w:rsidP="00124808">
      <w:pPr>
        <w:ind w:firstLine="480"/>
      </w:pPr>
      <m:oMathPara>
        <m:oMath>
          <m:eqArr>
            <m:eqArrPr>
              <m:maxDist m:val="1"/>
              <m:ctrlPr>
                <w:rPr>
                  <w:rFonts w:ascii="Cambria Math" w:hAnsi="Cambria Math"/>
                  <w:i/>
                </w:rPr>
              </m:ctrlPr>
            </m:eqArrPr>
            <m:e>
              <m:r>
                <w:rPr>
                  <w:rFonts w:ascii="Cambria Math" w:hAnsi="Cambria Math"/>
                </w:rPr>
                <m:t>System throughput=</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ptransmit</m:t>
                          </m:r>
                        </m:e>
                        <m:sub>
                          <m:r>
                            <w:rPr>
                              <w:rFonts w:ascii="Cambria Math" w:hAnsi="Cambria Math"/>
                            </w:rPr>
                            <m:t>i</m:t>
                          </m:r>
                        </m:sub>
                      </m:sSub>
                      <m:d>
                        <m:dPr>
                          <m:ctrlPr>
                            <w:rPr>
                              <w:rFonts w:ascii="Cambria Math" w:hAnsi="Cambria Math"/>
                              <w:i/>
                            </w:rPr>
                          </m:ctrlPr>
                        </m:dPr>
                        <m:e>
                          <m:r>
                            <w:rPr>
                              <w:rFonts w:ascii="Cambria Math" w:hAnsi="Cambria Math"/>
                            </w:rPr>
                            <m:t>t</m:t>
                          </m:r>
                        </m:e>
                      </m:d>
                    </m:e>
                  </m:nary>
                </m:e>
              </m:nary>
              <m:r>
                <w:rPr>
                  <w:rFonts w:ascii="Cambria Math" w:hAnsi="Cambria Math"/>
                </w:rPr>
                <m:t>#</m:t>
              </m:r>
              <m:d>
                <m:dPr>
                  <m:ctrlPr>
                    <w:rPr>
                      <w:rFonts w:ascii="Cambria Math" w:hAnsi="Cambria Math"/>
                      <w:i/>
                    </w:rPr>
                  </m:ctrlPr>
                </m:dPr>
                <m:e>
                  <m:r>
                    <w:rPr>
                      <w:rFonts w:ascii="Cambria Math" w:hAnsi="Cambria Math"/>
                    </w:rPr>
                    <m:t>3-16</m:t>
                  </m:r>
                </m:e>
              </m:d>
            </m:e>
          </m:eqArr>
        </m:oMath>
      </m:oMathPara>
    </w:p>
    <w:p w:rsidR="00493FB7" w:rsidRDefault="00493FB7" w:rsidP="00124808">
      <w:pPr>
        <w:ind w:firstLine="480"/>
      </w:pPr>
      <w:r>
        <w:rPr>
          <w:rFonts w:hint="eastAsia"/>
        </w:rPr>
        <w:t>其中，</w:t>
      </w:r>
      <m:oMath>
        <m:r>
          <w:rPr>
            <w:rFonts w:ascii="Cambria Math" w:hAnsi="Cambria Math"/>
          </w:rPr>
          <m:t>T</m:t>
        </m:r>
      </m:oMath>
      <w:r w:rsidR="0042755B">
        <w:rPr>
          <w:rFonts w:hint="eastAsia"/>
        </w:rPr>
        <w:t>表示</w:t>
      </w:r>
      <w:r>
        <w:rPr>
          <w:rFonts w:hint="eastAsia"/>
        </w:rPr>
        <w:t>仿真时间</w:t>
      </w:r>
      <w:r w:rsidR="0042755B">
        <w:rPr>
          <w:rFonts w:hint="eastAsia"/>
        </w:rPr>
        <w:t>内传输间隔</w:t>
      </w:r>
      <w:r>
        <w:rPr>
          <w:rFonts w:hint="eastAsia"/>
        </w:rPr>
        <w:t>的数量，</w:t>
      </w:r>
      <m:oMath>
        <m:r>
          <w:rPr>
            <w:rFonts w:ascii="Cambria Math" w:hAnsi="Cambria Math"/>
          </w:rPr>
          <m:t>N</m:t>
        </m:r>
      </m:oMath>
      <w:r>
        <w:rPr>
          <w:rFonts w:hint="eastAsia"/>
        </w:rPr>
        <w:t>为</w:t>
      </w:r>
      <w:r w:rsidR="0042755B">
        <w:rPr>
          <w:rFonts w:hint="eastAsia"/>
        </w:rPr>
        <w:t>等待调度的</w:t>
      </w:r>
      <w:r>
        <w:rPr>
          <w:rFonts w:hint="eastAsia"/>
        </w:rPr>
        <w:t>用户</w:t>
      </w:r>
      <w:r w:rsidR="0042755B">
        <w:rPr>
          <w:rFonts w:hint="eastAsia"/>
        </w:rPr>
        <w:t>总</w:t>
      </w:r>
      <w:r>
        <w:rPr>
          <w:rFonts w:hint="eastAsia"/>
        </w:rPr>
        <w:t>数，</w:t>
      </w:r>
      <m:oMath>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oMath>
      <w:r w:rsidR="00D00B14">
        <w:rPr>
          <w:rFonts w:hint="eastAsia"/>
        </w:rPr>
        <w:t>为用户</w:t>
      </w:r>
      <m:oMath>
        <m:r>
          <w:rPr>
            <w:rFonts w:ascii="Cambria Math" w:hAnsi="Cambria Math"/>
          </w:rPr>
          <m:t>i</m:t>
        </m:r>
      </m:oMath>
      <w:r w:rsidR="00D00B14">
        <w:rPr>
          <w:rFonts w:hint="eastAsia"/>
        </w:rPr>
        <w:t>在</w:t>
      </w:r>
      <m:oMath>
        <m:r>
          <w:rPr>
            <w:rFonts w:ascii="Cambria Math" w:hAnsi="Cambria Math"/>
          </w:rPr>
          <m:t>t</m:t>
        </m:r>
      </m:oMath>
      <w:r w:rsidR="00D00B14">
        <w:rPr>
          <w:rFonts w:hint="eastAsia"/>
        </w:rPr>
        <w:t>时刻传输的数据</w:t>
      </w:r>
      <w:r w:rsidR="0042755B">
        <w:rPr>
          <w:rFonts w:hint="eastAsia"/>
        </w:rPr>
        <w:t>量</w:t>
      </w:r>
      <w:r w:rsidR="00D00B14">
        <w:rPr>
          <w:rFonts w:hint="eastAsia"/>
        </w:rPr>
        <w:t>。</w:t>
      </w:r>
    </w:p>
    <w:p w:rsidR="00D00B14" w:rsidRDefault="00D00B14" w:rsidP="00124808">
      <w:pPr>
        <w:ind w:firstLine="480"/>
      </w:pPr>
      <w:r>
        <w:rPr>
          <w:rFonts w:hint="eastAsia"/>
        </w:rPr>
        <w:t>（</w:t>
      </w:r>
      <w:r>
        <w:rPr>
          <w:rFonts w:hint="eastAsia"/>
        </w:rPr>
        <w:t>2</w:t>
      </w:r>
      <w:r>
        <w:rPr>
          <w:rFonts w:hint="eastAsia"/>
        </w:rPr>
        <w:t>）用户公平性</w:t>
      </w:r>
    </w:p>
    <w:p w:rsidR="00D00B14" w:rsidRDefault="00D00B14" w:rsidP="00124808">
      <w:pPr>
        <w:ind w:firstLine="480"/>
      </w:pPr>
      <w:r>
        <w:rPr>
          <w:rFonts w:hint="eastAsia"/>
        </w:rPr>
        <w:t>追求系统吞吐量最大化可以充分利用带宽资源，但是会导致一些边缘用户一直分配不到资源，为了保证同一小区内的用户得到自由的机会平等，还需要定义用户公平性。公平性的评定方式有多种，本文采用使用</w:t>
      </w:r>
      <w:r>
        <w:rPr>
          <w:rFonts w:hint="eastAsia"/>
        </w:rPr>
        <w:t>A</w:t>
      </w:r>
      <w:r>
        <w:t>JFI</w:t>
      </w:r>
      <w:r>
        <w:rPr>
          <w:rFonts w:hint="eastAsia"/>
        </w:rPr>
        <w:t>作为公平性指标</w:t>
      </w:r>
      <w:r>
        <w:rPr>
          <w:rFonts w:hint="eastAsia"/>
        </w:rPr>
        <w:t>,</w:t>
      </w:r>
      <w:r>
        <w:rPr>
          <w:rFonts w:hint="eastAsia"/>
        </w:rPr>
        <w:t>计算公式如</w:t>
      </w:r>
      <w:r>
        <w:rPr>
          <w:rFonts w:hint="eastAsia"/>
        </w:rPr>
        <w:t xml:space="preserve"> </w:t>
      </w:r>
      <w:r>
        <w:rPr>
          <w:rFonts w:hint="eastAsia"/>
        </w:rPr>
        <w:t>所示。</w:t>
      </w:r>
      <w:r w:rsidR="001A1EF0">
        <w:rPr>
          <w:rFonts w:hint="eastAsia"/>
        </w:rPr>
        <w:t>可以看出，系统吞吐量跟用户公平性是互相矛盾的。</w:t>
      </w:r>
    </w:p>
    <w:p w:rsidR="00D00B14" w:rsidRDefault="001A1EF0" w:rsidP="00124808">
      <w:pPr>
        <w:ind w:firstLine="480"/>
      </w:pPr>
      <w:r>
        <w:rPr>
          <w:rFonts w:hint="eastAsia"/>
        </w:rPr>
        <w:t>（</w:t>
      </w:r>
      <w:r>
        <w:rPr>
          <w:rFonts w:hint="eastAsia"/>
        </w:rPr>
        <w:t>3</w:t>
      </w:r>
      <w:r>
        <w:rPr>
          <w:rFonts w:hint="eastAsia"/>
        </w:rPr>
        <w:t>）丢包率</w:t>
      </w:r>
    </w:p>
    <w:p w:rsidR="001A1EF0" w:rsidRDefault="001A1EF0" w:rsidP="00124808">
      <w:pPr>
        <w:ind w:firstLine="480"/>
      </w:pPr>
      <w:r>
        <w:rPr>
          <w:rFonts w:hint="eastAsia"/>
        </w:rPr>
        <w:t>丢包率是丢失数据在总传输数据中的占比，丢包率小可以很好保证传输数据的完整度。丢包率主要取决于数据包的长度</w:t>
      </w:r>
      <w:r w:rsidR="00D10501">
        <w:rPr>
          <w:rFonts w:hint="eastAsia"/>
        </w:rPr>
        <w:t>和排队时间</w:t>
      </w:r>
      <w:r>
        <w:rPr>
          <w:rFonts w:hint="eastAsia"/>
        </w:rPr>
        <w:t>。丢包率表示如下：</w:t>
      </w:r>
    </w:p>
    <w:p w:rsidR="002D6812" w:rsidRPr="002D6812" w:rsidRDefault="000D153C" w:rsidP="00124808">
      <w:pPr>
        <w:ind w:firstLine="480"/>
      </w:pPr>
      <m:oMathPara>
        <m:oMath>
          <m:eqArr>
            <m:eqArrPr>
              <m:maxDist m:val="1"/>
              <m:ctrlPr>
                <w:rPr>
                  <w:rFonts w:ascii="Cambria Math" w:hAnsi="Cambria Math"/>
                  <w:i/>
                </w:rPr>
              </m:ctrlPr>
            </m:eqArrPr>
            <m:e>
              <m:r>
                <w:rPr>
                  <w:rFonts w:ascii="Cambria Math" w:hAnsi="Cambria Math"/>
                </w:rPr>
                <m:t>PLR=</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pdiscard</m:t>
                              </m:r>
                            </m:e>
                            <m:sub>
                              <m:r>
                                <w:rPr>
                                  <w:rFonts w:ascii="Cambria Math" w:hAnsi="Cambria Math"/>
                                </w:rPr>
                                <m:t>i</m:t>
                              </m:r>
                            </m:sub>
                          </m:sSub>
                          <m:d>
                            <m:dPr>
                              <m:ctrlPr>
                                <w:rPr>
                                  <w:rFonts w:ascii="Cambria Math" w:hAnsi="Cambria Math"/>
                                  <w:i/>
                                </w:rPr>
                              </m:ctrlPr>
                            </m:dPr>
                            <m:e>
                              <m:r>
                                <w:rPr>
                                  <w:rFonts w:ascii="Cambria Math" w:hAnsi="Cambria Math"/>
                                </w:rPr>
                                <m:t>t</m:t>
                              </m:r>
                            </m:e>
                          </m:d>
                        </m:e>
                      </m:nary>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psize</m:t>
                              </m:r>
                            </m:e>
                            <m:sub>
                              <m:r>
                                <w:rPr>
                                  <w:rFonts w:ascii="Cambria Math" w:hAnsi="Cambria Math"/>
                                </w:rPr>
                                <m:t>i</m:t>
                              </m:r>
                            </m:sub>
                          </m:sSub>
                          <m:d>
                            <m:dPr>
                              <m:ctrlPr>
                                <w:rPr>
                                  <w:rFonts w:ascii="Cambria Math" w:hAnsi="Cambria Math"/>
                                  <w:i/>
                                </w:rPr>
                              </m:ctrlPr>
                            </m:dPr>
                            <m:e>
                              <m:r>
                                <w:rPr>
                                  <w:rFonts w:ascii="Cambria Math" w:hAnsi="Cambria Math"/>
                                </w:rPr>
                                <m:t>t</m:t>
                              </m:r>
                            </m:e>
                          </m:d>
                        </m:e>
                      </m:nary>
                    </m:e>
                  </m:nary>
                </m:den>
              </m:f>
              <m:r>
                <w:rPr>
                  <w:rFonts w:ascii="Cambria Math" w:hAnsi="Cambria Math"/>
                </w:rPr>
                <m:t>#</m:t>
              </m:r>
              <m:d>
                <m:dPr>
                  <m:ctrlPr>
                    <w:rPr>
                      <w:rFonts w:ascii="Cambria Math" w:hAnsi="Cambria Math"/>
                      <w:i/>
                    </w:rPr>
                  </m:ctrlPr>
                </m:dPr>
                <m:e>
                  <m:r>
                    <w:rPr>
                      <w:rFonts w:ascii="Cambria Math" w:hAnsi="Cambria Math"/>
                    </w:rPr>
                    <m:t>3-17</m:t>
                  </m:r>
                </m:e>
              </m:d>
            </m:e>
          </m:eqArr>
        </m:oMath>
      </m:oMathPara>
    </w:p>
    <w:p w:rsidR="001A1EF0" w:rsidRDefault="001A1EF0" w:rsidP="00124808">
      <w:pPr>
        <w:ind w:firstLine="480"/>
      </w:pPr>
      <w:r>
        <w:rPr>
          <w:rFonts w:hint="eastAsia"/>
        </w:rPr>
        <w:t>其中，</w:t>
      </w:r>
      <m:oMath>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oMath>
      <w:r>
        <w:rPr>
          <w:rFonts w:hint="eastAsia"/>
        </w:rPr>
        <w:t>为用户</w:t>
      </w:r>
      <w:r>
        <w:rPr>
          <w:rFonts w:hint="eastAsia"/>
        </w:rPr>
        <w:t>i</w:t>
      </w:r>
      <w:r>
        <w:rPr>
          <w:rFonts w:hint="eastAsia"/>
        </w:rPr>
        <w:t>在时刻</w:t>
      </w:r>
      <w:r>
        <w:rPr>
          <w:rFonts w:hint="eastAsia"/>
        </w:rPr>
        <w:t>t</w:t>
      </w:r>
      <w:r>
        <w:rPr>
          <w:rFonts w:hint="eastAsia"/>
        </w:rPr>
        <w:t>丢弃的数据包大小，</w:t>
      </w:r>
      <m:oMath>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oMath>
      <w:r>
        <w:rPr>
          <w:rFonts w:hint="eastAsia"/>
        </w:rPr>
        <w:t>则为用户</w:t>
      </w:r>
      <w:r>
        <w:rPr>
          <w:rFonts w:hint="eastAsia"/>
        </w:rPr>
        <w:t>i</w:t>
      </w:r>
      <w:r>
        <w:rPr>
          <w:rFonts w:hint="eastAsia"/>
        </w:rPr>
        <w:t>在</w:t>
      </w:r>
      <w:r>
        <w:rPr>
          <w:rFonts w:hint="eastAsia"/>
        </w:rPr>
        <w:t>t</w:t>
      </w:r>
      <w:r>
        <w:rPr>
          <w:rFonts w:hint="eastAsia"/>
        </w:rPr>
        <w:t>时刻</w:t>
      </w:r>
      <w:r w:rsidR="00D10501">
        <w:rPr>
          <w:rFonts w:hint="eastAsia"/>
        </w:rPr>
        <w:t>成功到达基站缓存队列的数据包大小。</w:t>
      </w:r>
    </w:p>
    <w:p w:rsidR="001A1EF0" w:rsidRDefault="001A1EF0" w:rsidP="00124808">
      <w:pPr>
        <w:ind w:firstLine="480"/>
      </w:pPr>
      <w:r>
        <w:rPr>
          <w:rFonts w:hint="eastAsia"/>
        </w:rPr>
        <w:t>（</w:t>
      </w:r>
      <w:r>
        <w:rPr>
          <w:rFonts w:hint="eastAsia"/>
        </w:rPr>
        <w:t>4</w:t>
      </w:r>
      <w:r>
        <w:rPr>
          <w:rFonts w:hint="eastAsia"/>
        </w:rPr>
        <w:t>）</w:t>
      </w:r>
      <w:r w:rsidR="00D10501">
        <w:rPr>
          <w:rFonts w:hint="eastAsia"/>
        </w:rPr>
        <w:t>系统</w:t>
      </w:r>
      <w:r>
        <w:rPr>
          <w:rFonts w:hint="eastAsia"/>
        </w:rPr>
        <w:t>时延</w:t>
      </w:r>
    </w:p>
    <w:p w:rsidR="00D10501" w:rsidRDefault="00D10501" w:rsidP="00124808">
      <w:pPr>
        <w:ind w:firstLine="480"/>
      </w:pPr>
      <w:r>
        <w:rPr>
          <w:rFonts w:hint="eastAsia"/>
        </w:rPr>
        <w:t>系统时延主要是衡量实时业务的参数，</w:t>
      </w:r>
      <w:r w:rsidR="0042755B">
        <w:rPr>
          <w:rFonts w:hint="eastAsia"/>
        </w:rPr>
        <w:t>即</w:t>
      </w:r>
      <w:r>
        <w:rPr>
          <w:rFonts w:hint="eastAsia"/>
        </w:rPr>
        <w:t>数据端到端传输所消耗的时间，实时业务</w:t>
      </w:r>
      <w:r w:rsidR="0042755B">
        <w:rPr>
          <w:rFonts w:hint="eastAsia"/>
        </w:rPr>
        <w:t>的等待时间</w:t>
      </w:r>
      <w:r>
        <w:rPr>
          <w:rFonts w:hint="eastAsia"/>
        </w:rPr>
        <w:t>超过时延阈值时会被丢弃。定义系统的平均时延如下：</w:t>
      </w:r>
    </w:p>
    <w:p w:rsidR="002D6812" w:rsidRPr="002D6812" w:rsidRDefault="000D153C" w:rsidP="00124808">
      <w:pPr>
        <w:ind w:firstLine="480"/>
      </w:pPr>
      <m:oMathPara>
        <m:oMath>
          <m:eqArr>
            <m:eqArrPr>
              <m:maxDist m:val="1"/>
              <m:ctrlPr>
                <w:rPr>
                  <w:rFonts w:ascii="Cambria Math" w:hAnsi="Cambria Math"/>
                  <w:i/>
                </w:rPr>
              </m:ctrlPr>
            </m:eqArrPr>
            <m:e>
              <m:r>
                <w:rPr>
                  <w:rFonts w:ascii="Cambria Math" w:hAnsi="Cambria Math" w:hint="eastAsia"/>
                </w:rPr>
                <m:t>av</m:t>
              </m:r>
              <m:r>
                <w:rPr>
                  <w:rFonts w:ascii="Cambria Math" w:hAnsi="Cambria Math"/>
                </w:rPr>
                <m:t>erage system delay=</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e>
              </m:nary>
              <m:r>
                <w:rPr>
                  <w:rFonts w:ascii="Cambria Math" w:hAnsi="Cambria Math"/>
                </w:rPr>
                <m:t>#</m:t>
              </m:r>
              <m:d>
                <m:dPr>
                  <m:ctrlPr>
                    <w:rPr>
                      <w:rFonts w:ascii="Cambria Math" w:hAnsi="Cambria Math"/>
                      <w:i/>
                    </w:rPr>
                  </m:ctrlPr>
                </m:dPr>
                <m:e>
                  <m:r>
                    <w:rPr>
                      <w:rFonts w:ascii="Cambria Math" w:hAnsi="Cambria Math"/>
                    </w:rPr>
                    <m:t>3-18</m:t>
                  </m:r>
                </m:e>
              </m:d>
            </m:e>
          </m:eqArr>
        </m:oMath>
      </m:oMathPara>
    </w:p>
    <w:p w:rsidR="00D9250C" w:rsidRDefault="005C4AC7" w:rsidP="005C4AC7">
      <w:pPr>
        <w:ind w:firstLineChars="0" w:firstLine="0"/>
      </w:pPr>
      <w:r>
        <w:lastRenderedPageBreak/>
        <w:tab/>
      </w:r>
      <w:r>
        <w:rPr>
          <w:rFonts w:hint="eastAsia"/>
        </w:rPr>
        <w:t>为了强调我们对视频业务时延性能的考虑，首先模拟了小区内有</w:t>
      </w:r>
      <w:r>
        <w:rPr>
          <w:rFonts w:hint="eastAsia"/>
        </w:rPr>
        <w:t>3</w:t>
      </w:r>
      <w:r>
        <w:t>0</w:t>
      </w:r>
      <w:r>
        <w:rPr>
          <w:rFonts w:hint="eastAsia"/>
        </w:rPr>
        <w:t>个用户且每个用户都请求视频业务的场景，并给每个视频业务设置不同的时延阈值，</w:t>
      </w:r>
      <w:r w:rsidR="00D9250C">
        <w:rPr>
          <w:rFonts w:hint="eastAsia"/>
        </w:rPr>
        <w:t>我们选择经典的实时业务资源调度算法</w:t>
      </w:r>
      <w:r w:rsidR="00D9250C">
        <w:rPr>
          <w:rFonts w:hint="eastAsia"/>
        </w:rPr>
        <w:t>E</w:t>
      </w:r>
      <w:r w:rsidR="00D9250C">
        <w:t>XP</w:t>
      </w:r>
      <w:r w:rsidR="00D9250C">
        <w:rPr>
          <w:rFonts w:hint="eastAsia"/>
        </w:rPr>
        <w:t>、</w:t>
      </w:r>
      <w:r w:rsidR="00D9250C">
        <w:rPr>
          <w:rFonts w:hint="eastAsia"/>
        </w:rPr>
        <w:t>M</w:t>
      </w:r>
      <w:r w:rsidR="00D9250C">
        <w:t>LWDF</w:t>
      </w:r>
      <w:r w:rsidR="00D9250C">
        <w:rPr>
          <w:rFonts w:hint="eastAsia"/>
        </w:rPr>
        <w:t>和</w:t>
      </w:r>
      <w:r w:rsidR="00D9250C">
        <w:rPr>
          <w:rFonts w:hint="eastAsia"/>
        </w:rPr>
        <w:t>E</w:t>
      </w:r>
      <w:r w:rsidR="00D9250C">
        <w:t>XP/PF</w:t>
      </w:r>
      <w:r w:rsidR="00D9250C">
        <w:rPr>
          <w:rFonts w:hint="eastAsia"/>
        </w:rPr>
        <w:t>作为对比算法，</w:t>
      </w:r>
      <w:r>
        <w:rPr>
          <w:rFonts w:hint="eastAsia"/>
        </w:rPr>
        <w:t>仿真结果如图</w:t>
      </w:r>
      <w:r w:rsidR="00D9250C">
        <w:rPr>
          <w:rFonts w:hint="eastAsia"/>
        </w:rPr>
        <w:t>3-9~3-11</w:t>
      </w:r>
      <w:r>
        <w:rPr>
          <w:rFonts w:hint="eastAsia"/>
        </w:rPr>
        <w:t>所示。</w:t>
      </w:r>
    </w:p>
    <w:p w:rsidR="005C4AC7" w:rsidRDefault="005C4AC7" w:rsidP="000C3871">
      <w:pPr>
        <w:ind w:firstLineChars="0" w:firstLine="0"/>
        <w:jc w:val="center"/>
      </w:pPr>
      <w:r>
        <w:rPr>
          <w:noProof/>
        </w:rPr>
        <w:drawing>
          <wp:inline distT="0" distB="0" distL="0" distR="0" wp14:anchorId="4A638B7F" wp14:editId="67EB6AFA">
            <wp:extent cx="3267182" cy="2229072"/>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8939"/>
                    <a:stretch/>
                  </pic:blipFill>
                  <pic:spPr bwMode="auto">
                    <a:xfrm>
                      <a:off x="0" y="0"/>
                      <a:ext cx="3276615" cy="2235508"/>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5C4AC7" w:rsidP="000C3871">
      <w:pPr>
        <w:pStyle w:val="af6"/>
      </w:pPr>
      <w:r>
        <w:rPr>
          <w:rFonts w:hint="eastAsia"/>
        </w:rPr>
        <w:t>图</w:t>
      </w:r>
      <w:r w:rsidR="00D00B14">
        <w:rPr>
          <w:rFonts w:hint="eastAsia"/>
        </w:rPr>
        <w:t>3-9</w:t>
      </w:r>
      <w:r>
        <w:rPr>
          <w:rFonts w:hint="eastAsia"/>
        </w:rPr>
        <w:t xml:space="preserve"> </w:t>
      </w:r>
      <w:r>
        <w:rPr>
          <w:rFonts w:hint="eastAsia"/>
        </w:rPr>
        <w:t>不同时延阈值时系统丢包率</w:t>
      </w:r>
    </w:p>
    <w:p w:rsidR="00D9250C" w:rsidRPr="0041193E" w:rsidRDefault="005C4AC7" w:rsidP="00FB5347">
      <w:pPr>
        <w:ind w:firstLine="480"/>
      </w:pPr>
      <w:r>
        <w:rPr>
          <w:rFonts w:hint="eastAsia"/>
        </w:rPr>
        <w:t>通常来说，丢包率是评估实时业务调度算法的重要指标之一。如图</w:t>
      </w:r>
      <w:r w:rsidR="00D9250C">
        <w:rPr>
          <w:rFonts w:hint="eastAsia"/>
        </w:rPr>
        <w:t>3-9</w:t>
      </w:r>
      <w:r>
        <w:rPr>
          <w:rFonts w:hint="eastAsia"/>
        </w:rPr>
        <w:t>所示，</w:t>
      </w:r>
      <w:r>
        <w:rPr>
          <w:rFonts w:hint="eastAsia"/>
        </w:rPr>
        <w:t xml:space="preserve"> </w:t>
      </w:r>
      <w:r>
        <w:rPr>
          <w:rFonts w:hint="eastAsia"/>
        </w:rPr>
        <w:t>显而易见的，</w:t>
      </w:r>
      <w:r w:rsidR="00D9250C">
        <w:rPr>
          <w:rFonts w:hint="eastAsia"/>
        </w:rPr>
        <w:t>所有算法的</w:t>
      </w:r>
      <w:r>
        <w:rPr>
          <w:rFonts w:hint="eastAsia"/>
        </w:rPr>
        <w:t>丢包率</w:t>
      </w:r>
      <w:r w:rsidR="00D9250C">
        <w:rPr>
          <w:rFonts w:hint="eastAsia"/>
        </w:rPr>
        <w:t>都</w:t>
      </w:r>
      <w:r w:rsidR="0042755B">
        <w:rPr>
          <w:rFonts w:hint="eastAsia"/>
        </w:rPr>
        <w:t>与时延阈值呈反比</w:t>
      </w:r>
      <w:r>
        <w:rPr>
          <w:rFonts w:hint="eastAsia"/>
        </w:rPr>
        <w:t>。</w:t>
      </w:r>
      <w:r>
        <w:rPr>
          <w:rFonts w:hint="eastAsia"/>
        </w:rPr>
        <w:t>E</w:t>
      </w:r>
      <w:r>
        <w:t>DF</w:t>
      </w:r>
      <w:r>
        <w:rPr>
          <w:rFonts w:hint="eastAsia"/>
        </w:rPr>
        <w:t>算法</w:t>
      </w:r>
      <w:r w:rsidR="00FB5347">
        <w:rPr>
          <w:rFonts w:hint="eastAsia"/>
        </w:rPr>
        <w:t>只根据业务的时间紧迫度计算优先级，理论上会降低因超过时延阈值而被丢弃的数据包，但在实际调度过程中，可能由优先级最高的用户的信道质量很差，导致一次调度过程中用户只能传输少部分数据，只能继续等待下次调度，资源利用率较大导致后面资源急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w:t>
      </w:r>
      <w:r w:rsidR="00FB5347">
        <w:rPr>
          <w:rFonts w:hint="eastAsia"/>
        </w:rPr>
        <w:t>且计算优先级公式类似，</w:t>
      </w:r>
      <w:r>
        <w:rPr>
          <w:rFonts w:hint="eastAsia"/>
        </w:rPr>
        <w:t>因此两者的丢包率相似。</w:t>
      </w:r>
      <w:r>
        <w:rPr>
          <w:rFonts w:hint="eastAsia"/>
        </w:rPr>
        <w:t>DSQL</w:t>
      </w:r>
      <w:r>
        <w:rPr>
          <w:rFonts w:hint="eastAsia"/>
        </w:rPr>
        <w:t>算法可以自适应的选择最优的调度策略，因此丢包率最小</w:t>
      </w:r>
      <w:r w:rsidR="00FB5347">
        <w:rPr>
          <w:rFonts w:hint="eastAsia"/>
        </w:rPr>
        <w:t>，尤其在时延阈值效于</w:t>
      </w:r>
      <w:r w:rsidR="00FB5347">
        <w:rPr>
          <w:rFonts w:hint="eastAsia"/>
        </w:rPr>
        <w:t>40</w:t>
      </w:r>
      <w:r w:rsidR="00FA5804">
        <w:t>ms</w:t>
      </w:r>
      <w:r w:rsidR="00FB5347">
        <w:rPr>
          <w:rFonts w:hint="eastAsia"/>
        </w:rPr>
        <w:t>时</w:t>
      </w:r>
      <w:r w:rsidR="00FA5804">
        <w:rPr>
          <w:rFonts w:hint="eastAsia"/>
        </w:rPr>
        <w:t>显著优于其他三种算法</w:t>
      </w:r>
      <w:r>
        <w:rPr>
          <w:rFonts w:hint="eastAsia"/>
        </w:rPr>
        <w:t>。</w:t>
      </w:r>
    </w:p>
    <w:p w:rsidR="002B4BA5" w:rsidRDefault="005C4AC7" w:rsidP="000C3871">
      <w:pPr>
        <w:ind w:firstLineChars="0" w:firstLine="0"/>
        <w:jc w:val="center"/>
      </w:pPr>
      <w:r>
        <w:rPr>
          <w:noProof/>
        </w:rPr>
        <w:drawing>
          <wp:inline distT="0" distB="0" distL="0" distR="0" wp14:anchorId="4D73E744" wp14:editId="727BEB80">
            <wp:extent cx="3493107" cy="2373956"/>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9366"/>
                    <a:stretch/>
                  </pic:blipFill>
                  <pic:spPr bwMode="auto">
                    <a:xfrm>
                      <a:off x="0" y="0"/>
                      <a:ext cx="3501615" cy="2379738"/>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5C4AC7" w:rsidP="000C3871">
      <w:pPr>
        <w:pStyle w:val="af6"/>
      </w:pPr>
      <w:r>
        <w:rPr>
          <w:rFonts w:hint="eastAsia"/>
        </w:rPr>
        <w:lastRenderedPageBreak/>
        <w:t>图</w:t>
      </w:r>
      <w:r w:rsidR="00D9250C">
        <w:t xml:space="preserve">3-10 </w:t>
      </w:r>
      <w:r w:rsidR="00D9250C">
        <w:rPr>
          <w:rFonts w:hint="eastAsia"/>
        </w:rPr>
        <w:t>不同时延阈值下平均用户时延</w:t>
      </w:r>
    </w:p>
    <w:p w:rsidR="002B4BA5" w:rsidRPr="002B4BA5" w:rsidRDefault="002B4BA5" w:rsidP="002B4BA5">
      <w:pPr>
        <w:ind w:firstLine="480"/>
      </w:pPr>
    </w:p>
    <w:p w:rsidR="005C4AC7" w:rsidRDefault="005C4AC7" w:rsidP="005C4AC7">
      <w:pPr>
        <w:ind w:firstLineChars="0" w:firstLine="0"/>
        <w:jc w:val="center"/>
      </w:pPr>
      <w:r>
        <w:rPr>
          <w:noProof/>
        </w:rPr>
        <w:drawing>
          <wp:inline distT="0" distB="0" distL="0" distR="0" wp14:anchorId="17067880" wp14:editId="6E4988A9">
            <wp:extent cx="3380198" cy="2297222"/>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9307"/>
                    <a:stretch/>
                  </pic:blipFill>
                  <pic:spPr bwMode="auto">
                    <a:xfrm>
                      <a:off x="0" y="0"/>
                      <a:ext cx="3386024" cy="2301182"/>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D9250C" w:rsidP="000C3871">
      <w:pPr>
        <w:pStyle w:val="af6"/>
      </w:pPr>
      <w:r>
        <w:rPr>
          <w:rFonts w:hint="eastAsia"/>
        </w:rPr>
        <w:t>图</w:t>
      </w:r>
      <w:r>
        <w:rPr>
          <w:rFonts w:hint="eastAsia"/>
        </w:rPr>
        <w:t>3-11</w:t>
      </w:r>
      <w:r>
        <w:t xml:space="preserve"> </w:t>
      </w:r>
      <w:r>
        <w:rPr>
          <w:rFonts w:hint="eastAsia"/>
        </w:rPr>
        <w:t>不同时延阈值下用户公平性</w:t>
      </w:r>
    </w:p>
    <w:p w:rsidR="00FA5804" w:rsidRDefault="005C4AC7" w:rsidP="005C4AC7">
      <w:pPr>
        <w:ind w:firstLine="480"/>
      </w:pPr>
      <w:r w:rsidRPr="002A15DD">
        <w:rPr>
          <w:rFonts w:hint="eastAsia"/>
        </w:rPr>
        <w:t>图</w:t>
      </w:r>
      <w:r w:rsidR="00FA5804">
        <w:t>3-10</w:t>
      </w:r>
      <w:r>
        <w:rPr>
          <w:rFonts w:hint="eastAsia"/>
        </w:rPr>
        <w:t>展示了</w:t>
      </w:r>
      <w:r w:rsidR="00FA5804">
        <w:rPr>
          <w:rFonts w:hint="eastAsia"/>
        </w:rPr>
        <w:t>不同时延阈值下的</w:t>
      </w:r>
      <w:r>
        <w:rPr>
          <w:rFonts w:hint="eastAsia"/>
        </w:rPr>
        <w:t>平均用户时延。</w:t>
      </w:r>
      <w:r w:rsidR="00FA5804">
        <w:rPr>
          <w:rFonts w:hint="eastAsia"/>
        </w:rPr>
        <w:t>在时延阈值小于</w:t>
      </w:r>
      <w:r w:rsidR="00FA5804">
        <w:rPr>
          <w:rFonts w:hint="eastAsia"/>
        </w:rPr>
        <w:t>40</w:t>
      </w:r>
      <w:r w:rsidR="00FA5804">
        <w:t>ms</w:t>
      </w:r>
      <w:r w:rsidR="00FA5804">
        <w:rPr>
          <w:rFonts w:hint="eastAsia"/>
        </w:rPr>
        <w:t>的时候，可以看出</w:t>
      </w:r>
      <w:r w:rsidR="00FA5804">
        <w:rPr>
          <w:rFonts w:hint="eastAsia"/>
        </w:rPr>
        <w:t>E</w:t>
      </w:r>
      <w:r w:rsidR="00FA5804">
        <w:t>DF</w:t>
      </w:r>
      <w:r w:rsidR="00FA5804">
        <w:rPr>
          <w:rFonts w:hint="eastAsia"/>
        </w:rPr>
        <w:t>、</w:t>
      </w:r>
      <w:r w:rsidR="00FA5804">
        <w:rPr>
          <w:rFonts w:hint="eastAsia"/>
        </w:rPr>
        <w:t>E</w:t>
      </w:r>
      <w:r w:rsidR="00FA5804">
        <w:t>XP</w:t>
      </w:r>
      <w:r w:rsidR="00FA5804">
        <w:rPr>
          <w:rFonts w:hint="eastAsia"/>
        </w:rPr>
        <w:t>和</w:t>
      </w:r>
      <w:r w:rsidR="00FA5804">
        <w:rPr>
          <w:rFonts w:hint="eastAsia"/>
        </w:rPr>
        <w:t>M</w:t>
      </w:r>
      <w:r w:rsidR="00FA5804">
        <w:t>LWDF</w:t>
      </w:r>
      <w:r w:rsidR="00FA5804">
        <w:rPr>
          <w:rFonts w:hint="eastAsia"/>
        </w:rPr>
        <w:t>的平均用户时延基本一致，</w:t>
      </w:r>
      <w:r w:rsidR="00FA5804">
        <w:rPr>
          <w:rFonts w:hint="eastAsia"/>
        </w:rPr>
        <w:t>E</w:t>
      </w:r>
      <w:r w:rsidR="00FA5804">
        <w:t>DF</w:t>
      </w:r>
      <w:r w:rsidR="00FA5804">
        <w:rPr>
          <w:rFonts w:hint="eastAsia"/>
        </w:rPr>
        <w:t>略低于后两者，但这并不是说明</w:t>
      </w:r>
      <w:r w:rsidR="00FA5804">
        <w:rPr>
          <w:rFonts w:hint="eastAsia"/>
        </w:rPr>
        <w:t>E</w:t>
      </w:r>
      <w:r w:rsidR="00FA5804">
        <w:t>DF</w:t>
      </w:r>
      <w:r w:rsidR="00FA5804">
        <w:rPr>
          <w:rFonts w:hint="eastAsia"/>
        </w:rPr>
        <w:t>算法在时延方面优于后两者，结合之前的丢包率可以分析出，由于</w:t>
      </w:r>
      <w:r w:rsidR="00FA5804">
        <w:rPr>
          <w:rFonts w:hint="eastAsia"/>
        </w:rPr>
        <w:t>E</w:t>
      </w:r>
      <w:r w:rsidR="00FA5804">
        <w:t>DF</w:t>
      </w:r>
      <w:r w:rsidR="00FA5804">
        <w:rPr>
          <w:rFonts w:hint="eastAsia"/>
        </w:rPr>
        <w:t>的丢包率较大，许多时延较大的数据被丢弃了，导致参与计算的</w:t>
      </w:r>
      <w:r w:rsidR="002A15DD">
        <w:rPr>
          <w:rFonts w:hint="eastAsia"/>
        </w:rPr>
        <w:t>都是时延较小的用户。</w:t>
      </w:r>
      <w:r>
        <w:rPr>
          <w:rFonts w:hint="eastAsia"/>
        </w:rPr>
        <w:t>由于</w:t>
      </w:r>
      <w:r>
        <w:t>EXP</w:t>
      </w:r>
      <w:r>
        <w:rPr>
          <w:rFonts w:hint="eastAsia"/>
        </w:rPr>
        <w:t>算法中优先级与时延呈指数关系，</w:t>
      </w:r>
      <w:r w:rsidR="002A15DD">
        <w:rPr>
          <w:rFonts w:hint="eastAsia"/>
        </w:rPr>
        <w:t>对时延的反应更加灵敏，</w:t>
      </w:r>
      <w:r>
        <w:rPr>
          <w:rFonts w:hint="eastAsia"/>
        </w:rPr>
        <w:t>所以它在时延方面的性能要略优于</w:t>
      </w:r>
      <w:r>
        <w:t>MLWDF</w:t>
      </w:r>
      <w:r>
        <w:rPr>
          <w:rFonts w:hint="eastAsia"/>
        </w:rPr>
        <w:t>算法。</w:t>
      </w:r>
      <w:r w:rsidR="002A15DD">
        <w:rPr>
          <w:rFonts w:hint="eastAsia"/>
        </w:rPr>
        <w:t>与丢包率类似，在用户平均时延上</w:t>
      </w:r>
      <w:r>
        <w:rPr>
          <w:rFonts w:hint="eastAsia"/>
        </w:rPr>
        <w:t>DSQL</w:t>
      </w:r>
      <w:r>
        <w:rPr>
          <w:rFonts w:hint="eastAsia"/>
        </w:rPr>
        <w:t>算法仍</w:t>
      </w:r>
      <w:r w:rsidR="002A15DD">
        <w:rPr>
          <w:rFonts w:hint="eastAsia"/>
        </w:rPr>
        <w:t>保持着</w:t>
      </w:r>
      <w:r>
        <w:rPr>
          <w:rFonts w:hint="eastAsia"/>
        </w:rPr>
        <w:t>最优的性能，</w:t>
      </w:r>
      <w:r w:rsidR="002A15DD">
        <w:rPr>
          <w:rFonts w:hint="eastAsia"/>
        </w:rPr>
        <w:t>这说明变化的网络状态下灵活选择调度算法要优于只使用一种特定的算法</w:t>
      </w:r>
      <w:r>
        <w:rPr>
          <w:rFonts w:hint="eastAsia"/>
        </w:rPr>
        <w:t>。</w:t>
      </w:r>
    </w:p>
    <w:p w:rsidR="002A15DD" w:rsidRDefault="005C4AC7" w:rsidP="005C4AC7">
      <w:pPr>
        <w:ind w:firstLine="480"/>
      </w:pPr>
      <w:r w:rsidRPr="002A15DD">
        <w:rPr>
          <w:rFonts w:hint="eastAsia"/>
        </w:rPr>
        <w:t>图</w:t>
      </w:r>
      <w:r w:rsidR="002A15DD" w:rsidRPr="002A15DD">
        <w:rPr>
          <w:rFonts w:hint="eastAsia"/>
        </w:rPr>
        <w:t>3-11</w:t>
      </w:r>
      <w:r>
        <w:rPr>
          <w:rFonts w:hint="eastAsia"/>
        </w:rPr>
        <w:t>展示了各算法在用户公平性方面的性能。</w:t>
      </w:r>
      <w:r w:rsidR="002A15DD">
        <w:rPr>
          <w:rFonts w:hint="eastAsia"/>
        </w:rPr>
        <w:t>理所当然，</w:t>
      </w:r>
      <w:r w:rsidR="002A15DD">
        <w:rPr>
          <w:rFonts w:hint="eastAsia"/>
        </w:rPr>
        <w:t>E</w:t>
      </w:r>
      <w:r w:rsidR="002A15DD">
        <w:t>DF</w:t>
      </w:r>
      <w:r w:rsidR="002A15DD">
        <w:rPr>
          <w:rFonts w:hint="eastAsia"/>
        </w:rPr>
        <w:t>算法有着较差的公平性，这也说明，通常情况下只考虑一个方面的调度算法的性能比较差。</w:t>
      </w:r>
    </w:p>
    <w:p w:rsidR="005C4AC7" w:rsidRDefault="005C4AC7" w:rsidP="002A15DD">
      <w:pPr>
        <w:ind w:firstLineChars="0" w:firstLine="0"/>
      </w:pPr>
      <w:r>
        <w:rPr>
          <w:rFonts w:hint="eastAsia"/>
        </w:rPr>
        <w:t>由于我们在设计决策空间和奖励函数的时候，重点考虑了系统吞吐量和时延参数，所以在公平性方面</w:t>
      </w:r>
      <w:r w:rsidR="002A15DD">
        <w:t>DSQL</w:t>
      </w:r>
      <w:r w:rsidR="002A15DD">
        <w:rPr>
          <w:rFonts w:hint="eastAsia"/>
        </w:rPr>
        <w:t>算法</w:t>
      </w:r>
      <w:r>
        <w:rPr>
          <w:rFonts w:hint="eastAsia"/>
        </w:rPr>
        <w:t>略差于</w:t>
      </w:r>
      <w:r>
        <w:t>EXP</w:t>
      </w:r>
      <w:r>
        <w:rPr>
          <w:rFonts w:hint="eastAsia"/>
        </w:rPr>
        <w:t>和</w:t>
      </w:r>
      <w:r>
        <w:rPr>
          <w:rFonts w:hint="eastAsia"/>
        </w:rPr>
        <w:t>MLWDF</w:t>
      </w:r>
      <w:r>
        <w:rPr>
          <w:rFonts w:hint="eastAsia"/>
        </w:rPr>
        <w:t>算法</w:t>
      </w:r>
      <w:r w:rsidR="002A15DD">
        <w:rPr>
          <w:rFonts w:hint="eastAsia"/>
        </w:rPr>
        <w:t>，而要做到可以在这几个指标上都得到优化是十分困难的</w:t>
      </w:r>
      <w:r>
        <w:rPr>
          <w:rFonts w:hint="eastAsia"/>
        </w:rPr>
        <w:t>。</w:t>
      </w:r>
      <w:r w:rsidR="002A15DD">
        <w:rPr>
          <w:rFonts w:hint="eastAsia"/>
        </w:rPr>
        <w:t>所以</w:t>
      </w:r>
      <w:r>
        <w:rPr>
          <w:rFonts w:hint="eastAsia"/>
        </w:rPr>
        <w:t>考虑到</w:t>
      </w:r>
      <w:r w:rsidR="002A15DD">
        <w:rPr>
          <w:rFonts w:hint="eastAsia"/>
        </w:rPr>
        <w:t>D</w:t>
      </w:r>
      <w:r w:rsidR="002A15DD">
        <w:t>SQL</w:t>
      </w:r>
      <w:r>
        <w:rPr>
          <w:rFonts w:hint="eastAsia"/>
        </w:rPr>
        <w:t>算法在系统丢包率和用户时延方面取得的优异表现，</w:t>
      </w:r>
      <w:r w:rsidR="002A15DD">
        <w:rPr>
          <w:rFonts w:hint="eastAsia"/>
        </w:rPr>
        <w:t>用户公平性</w:t>
      </w:r>
      <w:r>
        <w:rPr>
          <w:rFonts w:hint="eastAsia"/>
        </w:rPr>
        <w:t>方面的</w:t>
      </w:r>
      <w:r w:rsidR="002A15DD">
        <w:rPr>
          <w:rFonts w:hint="eastAsia"/>
        </w:rPr>
        <w:t>轻微</w:t>
      </w:r>
      <w:r>
        <w:rPr>
          <w:rFonts w:hint="eastAsia"/>
        </w:rPr>
        <w:t>牺牲是可以接受的。</w:t>
      </w:r>
    </w:p>
    <w:p w:rsidR="002A15DD" w:rsidRDefault="005C4AC7" w:rsidP="005C4AC7">
      <w:pPr>
        <w:ind w:firstLineChars="0" w:firstLine="0"/>
      </w:pPr>
      <w:r>
        <w:tab/>
      </w:r>
      <w:r w:rsidR="002A15DD">
        <w:rPr>
          <w:rFonts w:hint="eastAsia"/>
        </w:rPr>
        <w:t>为了进一步评估我们算法的性能，我们改变了仿真环境，用户数范围从</w:t>
      </w:r>
      <w:r w:rsidR="002A15DD">
        <w:rPr>
          <w:rFonts w:hint="eastAsia"/>
        </w:rPr>
        <w:t>1</w:t>
      </w:r>
      <w:r w:rsidR="002A15DD">
        <w:t>0</w:t>
      </w:r>
      <w:r w:rsidR="002A15DD">
        <w:rPr>
          <w:rFonts w:hint="eastAsia"/>
        </w:rPr>
        <w:t>个以</w:t>
      </w:r>
      <w:r w:rsidR="002A15DD">
        <w:rPr>
          <w:rFonts w:hint="eastAsia"/>
        </w:rPr>
        <w:t>5</w:t>
      </w:r>
      <w:r w:rsidR="002A15DD">
        <w:rPr>
          <w:rFonts w:hint="eastAsia"/>
        </w:rPr>
        <w:t>个的间隔递增到</w:t>
      </w:r>
      <w:r w:rsidR="002A15DD">
        <w:rPr>
          <w:rFonts w:hint="eastAsia"/>
        </w:rPr>
        <w:t>4</w:t>
      </w:r>
      <w:r w:rsidR="002A15DD">
        <w:t>0</w:t>
      </w:r>
      <w:r w:rsidR="002A15DD">
        <w:rPr>
          <w:rFonts w:hint="eastAsia"/>
        </w:rPr>
        <w:t>个，并且每个用户都请求视频业务和语音业务，两种业务的时延阈值分别设置为</w:t>
      </w:r>
      <w:r w:rsidR="002A15DD">
        <w:rPr>
          <w:rFonts w:hint="eastAsia"/>
        </w:rPr>
        <w:t>4</w:t>
      </w:r>
      <w:r w:rsidR="002A15DD">
        <w:t>0ms</w:t>
      </w:r>
      <w:r w:rsidR="002A15DD">
        <w:rPr>
          <w:rFonts w:hint="eastAsia"/>
        </w:rPr>
        <w:t>和</w:t>
      </w:r>
      <w:r w:rsidR="002A15DD">
        <w:rPr>
          <w:rFonts w:hint="eastAsia"/>
        </w:rPr>
        <w:t>1</w:t>
      </w:r>
      <w:r w:rsidR="002A15DD">
        <w:t>00ms</w:t>
      </w:r>
      <w:r w:rsidR="002A15DD">
        <w:rPr>
          <w:rFonts w:hint="eastAsia"/>
        </w:rPr>
        <w:t>。</w:t>
      </w:r>
      <w:r w:rsidR="002A15DD" w:rsidRPr="002B4BA5">
        <w:rPr>
          <w:rFonts w:hint="eastAsia"/>
        </w:rPr>
        <w:t>图</w:t>
      </w:r>
      <w:r w:rsidR="002B4BA5" w:rsidRPr="002B4BA5">
        <w:rPr>
          <w:rFonts w:hint="eastAsia"/>
        </w:rPr>
        <w:t>3-12~3-13</w:t>
      </w:r>
      <w:r w:rsidR="002A15DD" w:rsidRPr="002B4BA5">
        <w:rPr>
          <w:rFonts w:hint="eastAsia"/>
        </w:rPr>
        <w:t>显</w:t>
      </w:r>
      <w:r w:rsidR="002A15DD">
        <w:rPr>
          <w:rFonts w:hint="eastAsia"/>
        </w:rPr>
        <w:t>示了混合实时业务下的算法性能。</w:t>
      </w:r>
    </w:p>
    <w:p w:rsidR="005C4AC7" w:rsidRDefault="005C4AC7" w:rsidP="005C4AC7">
      <w:pPr>
        <w:ind w:firstLineChars="0" w:firstLine="0"/>
        <w:jc w:val="center"/>
      </w:pPr>
      <w:r>
        <w:rPr>
          <w:noProof/>
        </w:rPr>
        <w:lastRenderedPageBreak/>
        <w:drawing>
          <wp:inline distT="0" distB="0" distL="0" distR="0" wp14:anchorId="160CA426" wp14:editId="7E01F6E1">
            <wp:extent cx="3643200"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7756"/>
                    <a:stretch/>
                  </pic:blipFill>
                  <pic:spPr bwMode="auto">
                    <a:xfrm>
                      <a:off x="0" y="0"/>
                      <a:ext cx="36432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0C3871">
      <w:pPr>
        <w:pStyle w:val="af6"/>
      </w:pPr>
      <w:r>
        <w:rPr>
          <w:rFonts w:hint="eastAsia"/>
        </w:rPr>
        <w:t>图</w:t>
      </w:r>
      <w:r>
        <w:rPr>
          <w:rFonts w:hint="eastAsia"/>
        </w:rPr>
        <w:t>3-12</w:t>
      </w:r>
      <w:r>
        <w:t xml:space="preserve"> </w:t>
      </w:r>
      <w:r>
        <w:rPr>
          <w:rFonts w:hint="eastAsia"/>
        </w:rPr>
        <w:t>不同用户时</w:t>
      </w:r>
      <w:r>
        <w:rPr>
          <w:rFonts w:hint="eastAsia"/>
        </w:rPr>
        <w:t>v</w:t>
      </w:r>
      <w:r>
        <w:t>ideo</w:t>
      </w:r>
      <w:r>
        <w:rPr>
          <w:rFonts w:hint="eastAsia"/>
        </w:rPr>
        <w:t>吞吐量</w:t>
      </w:r>
    </w:p>
    <w:p w:rsidR="002B4BA5" w:rsidRPr="002B4BA5" w:rsidRDefault="002B4BA5" w:rsidP="002B4BA5">
      <w:pPr>
        <w:ind w:firstLine="480"/>
      </w:pPr>
      <w:r>
        <w:rPr>
          <w:rFonts w:hint="eastAsia"/>
        </w:rPr>
        <w:t>从图</w:t>
      </w:r>
      <w:r>
        <w:rPr>
          <w:rFonts w:hint="eastAsia"/>
        </w:rPr>
        <w:t>3-12</w:t>
      </w:r>
      <w:r>
        <w:rPr>
          <w:rFonts w:hint="eastAsia"/>
        </w:rPr>
        <w:t>可以看出，当系统中有</w:t>
      </w:r>
      <w:r>
        <w:rPr>
          <w:rFonts w:hint="eastAsia"/>
        </w:rPr>
        <w:t>10</w:t>
      </w:r>
      <w:r>
        <w:rPr>
          <w:rFonts w:hint="eastAsia"/>
        </w:rPr>
        <w:t>个用户时，</w:t>
      </w:r>
      <w:r w:rsidR="007C15B3">
        <w:rPr>
          <w:rFonts w:hint="eastAsia"/>
        </w:rPr>
        <w:t>D</w:t>
      </w:r>
      <w:r w:rsidR="007C15B3">
        <w:t>SQL</w:t>
      </w:r>
      <w:r w:rsidR="007C15B3">
        <w:rPr>
          <w:rFonts w:hint="eastAsia"/>
        </w:rPr>
        <w:t>、</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的吞吐量一样，这是因为此时用户数少，系统资源充足，所有用户都分配到了资源，系统吞吐量即为所有用户所需的数据量总和。随着用户数的增加，系统吞吐量逐渐上升，但随之丢包率也开始上升，所以当用户数达到</w:t>
      </w:r>
      <w:r w:rsidR="007C15B3">
        <w:rPr>
          <w:rFonts w:hint="eastAsia"/>
        </w:rPr>
        <w:t>35</w:t>
      </w:r>
      <w:r w:rsidR="007C15B3">
        <w:rPr>
          <w:rFonts w:hint="eastAsia"/>
        </w:rPr>
        <w:t>时，</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算法开始出现轻微下降的趋势，而</w:t>
      </w:r>
      <w:r w:rsidR="007C15B3">
        <w:rPr>
          <w:rFonts w:hint="eastAsia"/>
        </w:rPr>
        <w:t>D</w:t>
      </w:r>
      <w:r w:rsidR="007C15B3">
        <w:t>SQL</w:t>
      </w:r>
      <w:r w:rsidR="007C15B3">
        <w:rPr>
          <w:rFonts w:hint="eastAsia"/>
        </w:rPr>
        <w:t>算法仍在持续上升。</w:t>
      </w:r>
      <w:r w:rsidR="007C15B3">
        <w:rPr>
          <w:rFonts w:hint="eastAsia"/>
        </w:rPr>
        <w:t>E</w:t>
      </w:r>
      <w:r w:rsidR="007C15B3">
        <w:t>DF</w:t>
      </w:r>
      <w:r w:rsidR="007C15B3">
        <w:rPr>
          <w:rFonts w:hint="eastAsia"/>
        </w:rPr>
        <w:t>依旧表现最差。</w:t>
      </w:r>
    </w:p>
    <w:p w:rsidR="005C4AC7" w:rsidRDefault="005C4AC7" w:rsidP="005C4AC7">
      <w:pPr>
        <w:ind w:firstLineChars="0" w:firstLine="0"/>
        <w:jc w:val="center"/>
      </w:pPr>
      <w:r>
        <w:rPr>
          <w:noProof/>
        </w:rPr>
        <w:drawing>
          <wp:inline distT="0" distB="0" distL="0" distR="0" wp14:anchorId="2C6914F8" wp14:editId="5656320D">
            <wp:extent cx="3636000" cy="25200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7616"/>
                    <a:stretch/>
                  </pic:blipFill>
                  <pic:spPr bwMode="auto">
                    <a:xfrm>
                      <a:off x="0" y="0"/>
                      <a:ext cx="3636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0C3871">
      <w:pPr>
        <w:pStyle w:val="af6"/>
      </w:pPr>
      <w:r>
        <w:rPr>
          <w:rFonts w:hint="eastAsia"/>
        </w:rPr>
        <w:t>图</w:t>
      </w:r>
      <w:r>
        <w:rPr>
          <w:rFonts w:hint="eastAsia"/>
        </w:rPr>
        <w:t>3-13</w:t>
      </w:r>
      <w:r>
        <w:t xml:space="preserve"> </w:t>
      </w:r>
      <w:r>
        <w:rPr>
          <w:rFonts w:hint="eastAsia"/>
        </w:rPr>
        <w:t>不同用户时</w:t>
      </w:r>
      <w:r>
        <w:rPr>
          <w:rFonts w:hint="eastAsia"/>
        </w:rPr>
        <w:t>V</w:t>
      </w:r>
      <w:r>
        <w:t>oIP</w:t>
      </w:r>
      <w:r>
        <w:rPr>
          <w:rFonts w:hint="eastAsia"/>
        </w:rPr>
        <w:t>吞吐量</w:t>
      </w:r>
    </w:p>
    <w:p w:rsidR="00D03417" w:rsidRDefault="007C15B3" w:rsidP="00D03417">
      <w:pPr>
        <w:ind w:firstLineChars="0" w:firstLine="420"/>
      </w:pPr>
      <w:r>
        <w:rPr>
          <w:rFonts w:hint="eastAsia"/>
        </w:rPr>
        <w:t>图</w:t>
      </w:r>
      <w:r>
        <w:rPr>
          <w:rFonts w:hint="eastAsia"/>
        </w:rPr>
        <w:t>3-13</w:t>
      </w:r>
      <w:r>
        <w:rPr>
          <w:rFonts w:hint="eastAsia"/>
        </w:rPr>
        <w:t>则为混合业务中</w:t>
      </w:r>
      <w:r>
        <w:rPr>
          <w:rFonts w:hint="eastAsia"/>
        </w:rPr>
        <w:t>V</w:t>
      </w:r>
      <w:r>
        <w:t>oIP</w:t>
      </w:r>
      <w:r>
        <w:rPr>
          <w:rFonts w:hint="eastAsia"/>
        </w:rPr>
        <w:t>的吞吐量，</w:t>
      </w:r>
      <w:r w:rsidR="00D03417">
        <w:rPr>
          <w:rFonts w:hint="eastAsia"/>
        </w:rPr>
        <w:t>可以看出几种算法有着相似的性能。这表明</w:t>
      </w:r>
      <w:r w:rsidR="007D57A5">
        <w:rPr>
          <w:rFonts w:hint="eastAsia"/>
        </w:rPr>
        <w:t>，相比于其他算法，</w:t>
      </w:r>
      <w:r w:rsidR="00D03417">
        <w:rPr>
          <w:rFonts w:hint="eastAsia"/>
        </w:rPr>
        <w:t>D</w:t>
      </w:r>
      <w:r w:rsidR="00D03417">
        <w:t>SQL</w:t>
      </w:r>
      <w:r w:rsidR="00D03417">
        <w:rPr>
          <w:rFonts w:hint="eastAsia"/>
        </w:rPr>
        <w:t>可以在显著提高视频业务性能的同时维持着</w:t>
      </w:r>
      <w:r w:rsidR="007D57A5">
        <w:rPr>
          <w:rFonts w:hint="eastAsia"/>
        </w:rPr>
        <w:t>V</w:t>
      </w:r>
      <w:r w:rsidR="007D57A5">
        <w:t>oIP</w:t>
      </w:r>
      <w:r w:rsidR="00D03417">
        <w:rPr>
          <w:rFonts w:hint="eastAsia"/>
        </w:rPr>
        <w:t>业务的性能。</w:t>
      </w:r>
    </w:p>
    <w:p w:rsidR="007C15B3" w:rsidRPr="00D03417" w:rsidRDefault="007C15B3" w:rsidP="007C15B3">
      <w:pPr>
        <w:ind w:firstLine="480"/>
      </w:pPr>
    </w:p>
    <w:p w:rsidR="005C4AC7" w:rsidRDefault="005C4AC7" w:rsidP="005C4AC7">
      <w:pPr>
        <w:pStyle w:val="a3"/>
        <w:spacing w:before="163" w:after="163"/>
      </w:pPr>
      <w:bookmarkStart w:id="704" w:name="_Toc33123569"/>
      <w:r>
        <w:rPr>
          <w:rFonts w:hint="eastAsia"/>
        </w:rPr>
        <w:lastRenderedPageBreak/>
        <w:t xml:space="preserve">3.4 </w:t>
      </w:r>
      <w:r>
        <w:rPr>
          <w:rFonts w:hint="eastAsia"/>
        </w:rPr>
        <w:t>本章小结</w:t>
      </w:r>
      <w:bookmarkEnd w:id="704"/>
    </w:p>
    <w:p w:rsidR="005C4AC7" w:rsidRDefault="005C4AC7" w:rsidP="005C4AC7">
      <w:pPr>
        <w:ind w:firstLineChars="0" w:firstLine="0"/>
      </w:pPr>
      <w:r>
        <w:tab/>
      </w:r>
      <w:r>
        <w:rPr>
          <w:rFonts w:hint="eastAsia"/>
        </w:rPr>
        <w:t>本章首先介绍了</w:t>
      </w:r>
      <w:r>
        <w:rPr>
          <w:rFonts w:hint="eastAsia"/>
        </w:rPr>
        <w:t>L</w:t>
      </w:r>
      <w:r>
        <w:t>TE</w:t>
      </w:r>
      <w:r>
        <w:rPr>
          <w:rFonts w:hint="eastAsia"/>
        </w:rPr>
        <w:t>架构</w:t>
      </w:r>
      <w:r w:rsidR="007D57A5">
        <w:rPr>
          <w:rFonts w:hint="eastAsia"/>
        </w:rPr>
        <w:t>和几种</w:t>
      </w:r>
      <w:r>
        <w:rPr>
          <w:rFonts w:hint="eastAsia"/>
        </w:rPr>
        <w:t>关键技术；然后介绍了</w:t>
      </w:r>
      <w:r>
        <w:rPr>
          <w:rFonts w:hint="eastAsia"/>
        </w:rPr>
        <w:t>T</w:t>
      </w:r>
      <w:r>
        <w:t>DD</w:t>
      </w:r>
      <w:r>
        <w:rPr>
          <w:rFonts w:hint="eastAsia"/>
        </w:rPr>
        <w:t>和</w:t>
      </w:r>
      <w:r>
        <w:rPr>
          <w:rFonts w:hint="eastAsia"/>
        </w:rPr>
        <w:t>F</w:t>
      </w:r>
      <w:r>
        <w:t>DD</w:t>
      </w:r>
      <w:r>
        <w:rPr>
          <w:rFonts w:hint="eastAsia"/>
        </w:rPr>
        <w:t>两种无线帧结构，引出</w:t>
      </w:r>
      <w:r>
        <w:rPr>
          <w:rFonts w:hint="eastAsia"/>
        </w:rPr>
        <w:t>L</w:t>
      </w:r>
      <w:r>
        <w:t>TE</w:t>
      </w:r>
      <w:r>
        <w:rPr>
          <w:rFonts w:hint="eastAsia"/>
        </w:rPr>
        <w:t>系统中资源块的定义，描述了资源调度和资源分配的过程，并着重介绍了经典的资源调度算法。</w:t>
      </w:r>
    </w:p>
    <w:p w:rsidR="005C4AC7" w:rsidRPr="006A6C73" w:rsidRDefault="005C4AC7" w:rsidP="005C4AC7">
      <w:pPr>
        <w:ind w:firstLineChars="0" w:firstLine="0"/>
      </w:pPr>
      <w:r>
        <w:tab/>
      </w:r>
      <w:r>
        <w:rPr>
          <w:rFonts w:hint="eastAsia"/>
        </w:rPr>
        <w:t>本章针对视频这类实时业务，结合增强学习中的</w:t>
      </w:r>
      <w:r>
        <w:rPr>
          <w:rFonts w:hint="eastAsia"/>
        </w:rPr>
        <w:t>Q</w:t>
      </w:r>
      <w:r>
        <w:rPr>
          <w:rFonts w:hint="eastAsia"/>
        </w:rPr>
        <w:t>学习算法，提出一种基于</w:t>
      </w:r>
      <w:r>
        <w:rPr>
          <w:rFonts w:hint="eastAsia"/>
        </w:rPr>
        <w:t>M</w:t>
      </w:r>
      <w:r>
        <w:t>-LWDF</w:t>
      </w:r>
      <w:r>
        <w:rPr>
          <w:rFonts w:hint="eastAsia"/>
        </w:rPr>
        <w:t>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rsidR="005C4AC7" w:rsidRPr="005C4AC7" w:rsidRDefault="005C4AC7" w:rsidP="00520C89">
      <w:pPr>
        <w:ind w:firstLineChars="83" w:firstLine="199"/>
      </w:pPr>
    </w:p>
    <w:p w:rsidR="0069144A" w:rsidRDefault="0069144A" w:rsidP="0069144A">
      <w:pPr>
        <w:pStyle w:val="1"/>
        <w:spacing w:after="652"/>
        <w:ind w:firstLine="640"/>
      </w:pPr>
      <w:bookmarkStart w:id="705" w:name="_Toc33123570"/>
      <w:r>
        <w:rPr>
          <w:rFonts w:hint="eastAsia"/>
        </w:rPr>
        <w:lastRenderedPageBreak/>
        <w:t>第四章</w:t>
      </w:r>
      <w:r>
        <w:rPr>
          <w:rFonts w:hint="eastAsia"/>
        </w:rPr>
        <w:t xml:space="preserve"> </w:t>
      </w:r>
      <w:r>
        <w:rPr>
          <w:rFonts w:hint="eastAsia"/>
        </w:rPr>
        <w:t>总结与展望</w:t>
      </w:r>
      <w:bookmarkEnd w:id="705"/>
    </w:p>
    <w:p w:rsidR="0069144A" w:rsidRDefault="0069144A" w:rsidP="0069144A">
      <w:pPr>
        <w:ind w:firstLineChars="0" w:firstLine="0"/>
      </w:pPr>
      <w:r>
        <w:rPr>
          <w:rFonts w:hint="eastAsia"/>
        </w:rPr>
        <w:t>4.1</w:t>
      </w:r>
      <w:r>
        <w:t xml:space="preserve"> </w:t>
      </w:r>
      <w:r>
        <w:rPr>
          <w:rFonts w:hint="eastAsia"/>
        </w:rPr>
        <w:t>工作总结</w:t>
      </w:r>
    </w:p>
    <w:p w:rsidR="0069144A" w:rsidRDefault="0069144A" w:rsidP="0069144A">
      <w:pPr>
        <w:ind w:firstLineChars="0" w:firstLine="0"/>
      </w:pPr>
      <w:r>
        <w:tab/>
      </w: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rsidR="0069144A" w:rsidRDefault="0069144A" w:rsidP="0069144A">
      <w:pPr>
        <w:ind w:firstLineChars="0" w:firstLine="42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w:t>
      </w:r>
      <w:r w:rsidR="007D57A5">
        <w:rPr>
          <w:rFonts w:hint="eastAsia"/>
        </w:rPr>
        <w:t>将视口预测问题划分为时间序列预测</w:t>
      </w:r>
      <w:r>
        <w:rPr>
          <w:rFonts w:hint="eastAsia"/>
        </w:rPr>
        <w:t>，</w:t>
      </w:r>
      <w:r w:rsidR="007D57A5">
        <w:rPr>
          <w:rFonts w:hint="eastAsia"/>
        </w:rPr>
        <w:t>首先介绍了几种常见的</w:t>
      </w:r>
      <w:r>
        <w:rPr>
          <w:rFonts w:hint="eastAsia"/>
        </w:rPr>
        <w:t>预测算法，基于视口的二维特性，即经纬度，初步提出了基于序列到序列模型的预测算法，在数据集上初步验证了该算法的预测准确度高于其他一些算法，然后，为了进一步提高预测准确度，本文分析了观看同一个视频的其他用户的视口轨迹，发现轨迹之间的相似度极高，基于此前提，本文结合其他用户的视口数据对初步预测的结果进行矫正，最终，实验结果证明联合其他用户的预测算法在长时间预测时可以有效提高预测准确度。</w:t>
      </w:r>
    </w:p>
    <w:p w:rsidR="0069144A" w:rsidRDefault="0069144A" w:rsidP="0069144A">
      <w:pPr>
        <w:ind w:firstLineChars="0" w:firstLine="420"/>
      </w:pPr>
      <w:r>
        <w:rPr>
          <w:rFonts w:hint="eastAsia"/>
        </w:rPr>
        <w:t>（</w:t>
      </w:r>
      <w:r>
        <w:rPr>
          <w:rFonts w:hint="eastAsia"/>
        </w:rPr>
        <w:t>2</w:t>
      </w:r>
      <w:r>
        <w:rPr>
          <w:rFonts w:hint="eastAsia"/>
        </w:rPr>
        <w:t>）减少全景视频的传输量之后，本文又考虑了</w:t>
      </w:r>
      <w:r>
        <w:rPr>
          <w:rFonts w:hint="eastAsia"/>
        </w:rPr>
        <w:t>L</w:t>
      </w:r>
      <w:r>
        <w:t>TE</w:t>
      </w:r>
      <w:r>
        <w:rPr>
          <w:rFonts w:hint="eastAsia"/>
        </w:rPr>
        <w:t>网络中基站侧的无线资源调度。首先介绍了</w:t>
      </w:r>
      <w:r>
        <w:rPr>
          <w:rFonts w:hint="eastAsia"/>
        </w:rPr>
        <w:t>L</w:t>
      </w:r>
      <w:r>
        <w:t>TE</w:t>
      </w:r>
      <w:r>
        <w:rPr>
          <w:rFonts w:hint="eastAsia"/>
        </w:rPr>
        <w:t>的相关理论，包括</w:t>
      </w:r>
      <w:r w:rsidR="007D57A5">
        <w:rPr>
          <w:rFonts w:hint="eastAsia"/>
        </w:rPr>
        <w:t>系统架构和</w:t>
      </w:r>
      <w:r>
        <w:rPr>
          <w:rFonts w:hint="eastAsia"/>
        </w:rPr>
        <w:t>关键技术。然后介绍了无线资源块的概念，给出了资源调度和分配流程。针对全景视频这种对时延极为敏感的业务，本文研究了经典的调度算法的优缺点后，基于强化学习中的</w:t>
      </w:r>
      <w:r>
        <w:rPr>
          <w:rFonts w:hint="eastAsia"/>
        </w:rPr>
        <w:t>Q</w:t>
      </w:r>
      <w:r>
        <w:t>-Learning</w:t>
      </w:r>
      <w:r>
        <w:rPr>
          <w:rFonts w:hint="eastAsia"/>
        </w:rPr>
        <w:t>算法，提出了一种创新的下线资源调度算法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算法的优越性，尤其在时延敏感的实时业务调度方面。</w:t>
      </w:r>
    </w:p>
    <w:p w:rsidR="0069144A" w:rsidRDefault="0069144A" w:rsidP="0069144A">
      <w:pPr>
        <w:ind w:firstLineChars="0" w:firstLine="0"/>
      </w:pPr>
      <w:r>
        <w:rPr>
          <w:rFonts w:hint="eastAsia"/>
        </w:rPr>
        <w:t>4.2</w:t>
      </w:r>
      <w:r>
        <w:t xml:space="preserve"> </w:t>
      </w:r>
      <w:r>
        <w:rPr>
          <w:rFonts w:hint="eastAsia"/>
        </w:rPr>
        <w:t>未来展望</w:t>
      </w:r>
    </w:p>
    <w:p w:rsidR="0069144A" w:rsidRDefault="0069144A" w:rsidP="0069144A">
      <w:pPr>
        <w:ind w:firstLineChars="0" w:firstLine="0"/>
      </w:pPr>
      <w:r>
        <w:tab/>
      </w:r>
      <w:r>
        <w:rPr>
          <w:rFonts w:hint="eastAsia"/>
        </w:rPr>
        <w:t>全景视频传输优化是一个庞大的研究领域，设计到计算机视觉、数据挖掘、无线网络传输优化等多个研究学科，本文只在现有研究基础上做了部分改进，仍有一些问题需要未来做进一步深入研究：</w:t>
      </w:r>
    </w:p>
    <w:p w:rsidR="0069144A" w:rsidRDefault="0069144A" w:rsidP="0069144A">
      <w:pPr>
        <w:ind w:firstLineChars="0" w:firstLine="420"/>
      </w:pPr>
      <w:r>
        <w:rPr>
          <w:rFonts w:hint="eastAsia"/>
        </w:rPr>
        <w:lastRenderedPageBreak/>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基于区块的预测，这些因素都将会影响预测准确度，后续需要综合考虑深入研究。</w:t>
      </w:r>
    </w:p>
    <w:p w:rsidR="0069144A" w:rsidRDefault="0069144A" w:rsidP="0069144A">
      <w:pPr>
        <w:ind w:firstLineChars="0" w:firstLine="420"/>
      </w:pPr>
      <w:r>
        <w:rPr>
          <w:rFonts w:hint="eastAsia"/>
        </w:rPr>
        <w:t>（</w:t>
      </w:r>
      <w:r>
        <w:rPr>
          <w:rFonts w:hint="eastAsia"/>
        </w:rPr>
        <w:t>2</w:t>
      </w:r>
      <w:r>
        <w:rPr>
          <w:rFonts w:hint="eastAsia"/>
        </w:rPr>
        <w:t>）在资源调度方面，本文只是使用数据量较大这一个特征来代表全景视频业务进行调度，没有考虑全景视频的其他特性，如视口区域数据的重要性明显高于其他区域的数据，应当提高这些数据的优先级。同时在仿真过程中只考虑了单小区多用户的场景，而实际中更多的是多小区场景，存在小区间干扰等现象，之后应当更加紧密结合全景视频的特性，针对多小区的场景，进一步优化资源调度算法的性能。</w:t>
      </w:r>
    </w:p>
    <w:p w:rsidR="0069144A" w:rsidRDefault="0069144A" w:rsidP="0069144A">
      <w:pPr>
        <w:ind w:firstLineChars="0" w:firstLine="42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rsidR="004A44A7" w:rsidRDefault="004A44A7" w:rsidP="004A44A7">
      <w:pPr>
        <w:pStyle w:val="1"/>
        <w:spacing w:after="652"/>
        <w:ind w:firstLine="640"/>
      </w:pPr>
      <w:bookmarkStart w:id="706" w:name="_Toc33123571"/>
      <w:r>
        <w:rPr>
          <w:rFonts w:hint="eastAsia"/>
        </w:rPr>
        <w:lastRenderedPageBreak/>
        <w:t>参考文献</w:t>
      </w:r>
      <w:bookmarkEnd w:id="706"/>
    </w:p>
    <w:p w:rsidR="004A44A7" w:rsidRPr="004A44A7" w:rsidRDefault="004A44A7" w:rsidP="004A44A7">
      <w:pPr>
        <w:ind w:firstLineChars="0" w:firstLine="0"/>
        <w:rPr>
          <w:szCs w:val="24"/>
        </w:rPr>
      </w:pPr>
      <w:r w:rsidRPr="004A44A7">
        <w:rPr>
          <w:szCs w:val="24"/>
        </w:rPr>
        <w:t xml:space="preserve">[1] </w:t>
      </w:r>
      <w:ins w:id="707" w:author="18771030236@163.com" w:date="2020-02-20T20:47:00Z">
        <w:r w:rsidR="00C01635" w:rsidRPr="00C01635">
          <w:rPr>
            <w:rFonts w:hint="eastAsia"/>
            <w:szCs w:val="24"/>
          </w:rPr>
          <w:t>孟祥翔</w:t>
        </w:r>
        <w:r w:rsidR="00C01635" w:rsidRPr="00C01635">
          <w:rPr>
            <w:rFonts w:hint="eastAsia"/>
            <w:szCs w:val="24"/>
          </w:rPr>
          <w:t xml:space="preserve">. </w:t>
        </w:r>
        <w:r w:rsidR="00C01635" w:rsidRPr="00C01635">
          <w:rPr>
            <w:rFonts w:hint="eastAsia"/>
            <w:szCs w:val="24"/>
          </w:rPr>
          <w:t>大视场虚拟现实头盔显示器光学系统研究</w:t>
        </w:r>
        <w:r w:rsidR="00C01635" w:rsidRPr="00C01635">
          <w:rPr>
            <w:rFonts w:hint="eastAsia"/>
            <w:szCs w:val="24"/>
          </w:rPr>
          <w:t>[J]. 2015.</w:t>
        </w:r>
      </w:ins>
      <w:del w:id="708" w:author="18771030236@163.com" w:date="2020-02-20T20:47:00Z">
        <w:r w:rsidRPr="004A44A7" w:rsidDel="00C01635">
          <w:rPr>
            <w:szCs w:val="24"/>
          </w:rPr>
          <w:delText>http://www.gov.cn/xinwen/2018-09/28/content_5326504.htm</w:delText>
        </w:r>
      </w:del>
    </w:p>
    <w:p w:rsidR="004A44A7" w:rsidRPr="004A44A7" w:rsidRDefault="004A44A7" w:rsidP="004A44A7">
      <w:pPr>
        <w:ind w:firstLineChars="0" w:firstLine="0"/>
        <w:rPr>
          <w:szCs w:val="24"/>
        </w:rPr>
      </w:pPr>
      <w:r w:rsidRPr="004A44A7">
        <w:rPr>
          <w:szCs w:val="24"/>
        </w:rPr>
        <w:t xml:space="preserve">[2] </w:t>
      </w:r>
      <w:hyperlink r:id="rId74" w:history="1">
        <w:r w:rsidRPr="004A44A7">
          <w:rPr>
            <w:rStyle w:val="a9"/>
            <w:szCs w:val="24"/>
          </w:rPr>
          <w:t>http://www.gov.cn/xinwen/2019-06/20/content_5401891.htm</w:t>
        </w:r>
      </w:hyperlink>
    </w:p>
    <w:p w:rsidR="004A44A7" w:rsidRPr="004A44A7" w:rsidRDefault="004A44A7" w:rsidP="004A44A7">
      <w:pPr>
        <w:ind w:firstLineChars="0" w:firstLine="0"/>
        <w:rPr>
          <w:szCs w:val="24"/>
        </w:rPr>
      </w:pPr>
      <w:r w:rsidRPr="004A44A7">
        <w:rPr>
          <w:szCs w:val="24"/>
        </w:rPr>
        <w:t>[3] Jerald J J. Scene-motion-and latency-perception thresholds for head-mounted</w:t>
      </w:r>
    </w:p>
    <w:p w:rsidR="004A44A7" w:rsidRPr="004A44A7" w:rsidRDefault="004A44A7" w:rsidP="004A44A7">
      <w:pPr>
        <w:ind w:firstLineChars="0" w:firstLine="0"/>
        <w:rPr>
          <w:szCs w:val="24"/>
        </w:rPr>
      </w:pPr>
      <w:r w:rsidRPr="004A44A7">
        <w:rPr>
          <w:szCs w:val="24"/>
        </w:rPr>
        <w:t>displays [D]. North Carolina: The University of North Carolina at Chapel Hill, 2009.</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[4] </w:t>
      </w:r>
      <w:r w:rsidRPr="004A44A7">
        <w:rPr>
          <w:color w:val="000000"/>
          <w:kern w:val="0"/>
          <w:szCs w:val="24"/>
          <w:shd w:val="clear" w:color="auto" w:fill="FFFFFF"/>
        </w:rPr>
        <w:t>赖立冬</w:t>
      </w:r>
      <w:r w:rsidRPr="004A44A7">
        <w:rPr>
          <w:color w:val="000000"/>
          <w:kern w:val="0"/>
          <w:szCs w:val="24"/>
          <w:shd w:val="clear" w:color="auto" w:fill="FFFFFF"/>
        </w:rPr>
        <w:t xml:space="preserve">. </w:t>
      </w:r>
      <w:r w:rsidRPr="004A44A7">
        <w:rPr>
          <w:color w:val="000000"/>
          <w:kern w:val="0"/>
          <w:szCs w:val="24"/>
          <w:shd w:val="clear" w:color="auto" w:fill="FFFFFF"/>
        </w:rPr>
        <w:t>全景视频基于视点的自适应传输技术研究</w:t>
      </w:r>
      <w:r w:rsidRPr="004A44A7">
        <w:rPr>
          <w:color w:val="000000"/>
          <w:kern w:val="0"/>
          <w:szCs w:val="24"/>
          <w:shd w:val="clear" w:color="auto" w:fill="FFFFFF"/>
        </w:rPr>
        <w:t xml:space="preserve">[D]. </w:t>
      </w:r>
      <w:r w:rsidRPr="004A44A7">
        <w:rPr>
          <w:color w:val="000000"/>
          <w:kern w:val="0"/>
          <w:szCs w:val="24"/>
          <w:shd w:val="clear" w:color="auto" w:fill="FFFFFF"/>
        </w:rPr>
        <w:t>北京邮电大学</w:t>
      </w:r>
      <w:r w:rsidRPr="004A44A7">
        <w:rPr>
          <w:color w:val="000000"/>
          <w:kern w:val="0"/>
          <w:szCs w:val="24"/>
          <w:shd w:val="clear" w:color="auto" w:fill="FFFFFF"/>
        </w:rPr>
        <w:t>, 2018.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[5] L. Xie, Z. Xu, Y. Ban, X. Zhang, and Z. Guo, “360probdash: Improving qoe of 360 video streaming using tile</w:t>
      </w:r>
      <w:r>
        <w:rPr>
          <w:color w:val="000000"/>
          <w:kern w:val="0"/>
          <w:szCs w:val="24"/>
          <w:shd w:val="clear" w:color="auto" w:fill="FFFFFF"/>
        </w:rPr>
        <w:t xml:space="preserve"> </w:t>
      </w:r>
      <w:r w:rsidRPr="004A44A7">
        <w:rPr>
          <w:color w:val="000000"/>
          <w:kern w:val="0"/>
          <w:szCs w:val="24"/>
          <w:shd w:val="clear" w:color="auto" w:fill="FFFFFF"/>
        </w:rPr>
        <w:t>based http adaptive streaming,” in Proc. ACM Multimedia, 2017, pp. 315–323.</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[6] M.Hosseini and V.Swaminathan, “Adaptive 360 vr video streaming based on mpeg-dash srd,” in Proc. Multimedia (ISM),2016IEEEInternationalSymposiumon,2016,pp. 407–408.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[7] Yanan Bao, Huasen Wu, Tianxiao Zhang,el. Shooting a Moving Target: Motion-Prediction-Based Transmission for 360-Degree Videos[C]// 2016 IEEE International Conference on Big Data. IEEE, 2016.</w:t>
      </w:r>
    </w:p>
    <w:p w:rsidR="004A44A7" w:rsidRPr="004A44A7" w:rsidRDefault="004A44A7" w:rsidP="004A44A7">
      <w:pPr>
        <w:widowControl/>
        <w:ind w:firstLineChars="0" w:firstLine="0"/>
        <w:rPr>
          <w:kern w:val="0"/>
          <w:szCs w:val="24"/>
        </w:rPr>
      </w:pPr>
      <w:r w:rsidRPr="004A44A7">
        <w:rPr>
          <w:color w:val="000000"/>
          <w:kern w:val="0"/>
          <w:szCs w:val="24"/>
          <w:shd w:val="clear" w:color="auto" w:fill="FFFFFF"/>
        </w:rPr>
        <w:t>[8] Feng Qian, Lusheng Ji, Bo Han, et al. Optimizing 360 video delivery over cellular networks[C]// the 5th Workshop. ACM,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[9] Ban Y , Xie L , Xu Z , et al. CUB360: Exploiting Cross-Users Behaviors for Viewport Prediction in 360 Video Adaptive Streaming[C]// 2018 IEEE International Conference on Multimedia and Expo (ICME). IEEE, 2018.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[10] Petrangeli, Stefano &amp; Simon, Gwendal &amp; Swaminathan, Viswanathan. (2018). Trajectory-Based Viewport Prediction for 360-Degree Virtual Reality Videos. 157-160. 10.1109/AIVR.2018.00033.</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[11] Xie, Lan &amp; Zhang, Xinggong &amp; Guo, Zongming. (2018). CLS: A Cross-user Learning based System for Improving QoE in 360-degree Video Adaptive Streaming. 564-572.</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[12] M. Cornia, L. Baraldi, G. Serra, and R. Cucchiara. A deep multi-level network for saliency prediction. In Pattern Recognition (ICPR), 2016 23rd International Conference on, pages 3488–3493. IEEE,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lastRenderedPageBreak/>
        <w:t>[13] S. Jetley, N. Murray, and E. Vig. End-to-end saliency mapping via probability distribution prediction. Proceedings of Computer Vision and Pattern Recognition 2016, pages 5753–5761,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[14] J. Pan, E. Sayrol, X. Giro-i Nieto, K. McGuinness, and N. E. O’Connor. Shallow and deep convolutional networks for saliency prediction. In Proceedings of the IEEE Conference on Computer Vision and Pattern Recognition, pages 598–606,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[15] J. Pan, C. Canton, K. McGuinness, N. E. O’Connor, J. Torres, E. Sayrol, and X. Giro-i Nieto. Salgan: Visual saliency prediction with generative adversarial networks. arXiv preprint arXiv:1701.01081, 2017.</w:t>
      </w:r>
    </w:p>
    <w:p w:rsidR="004A44A7" w:rsidRPr="004A44A7" w:rsidRDefault="004A44A7" w:rsidP="004A44A7">
      <w:pPr>
        <w:ind w:firstLineChars="0" w:firstLine="0"/>
        <w:rPr>
          <w:szCs w:val="24"/>
        </w:rPr>
      </w:pPr>
      <w:r w:rsidRPr="004A44A7">
        <w:rPr>
          <w:szCs w:val="24"/>
        </w:rPr>
        <w:t>[16] Battisti, Federica, Baldoni, Sara, Brizzi, Michele,el. A feature-based approach for saliency estimation of omni-directional images[J]. Signal Processing Image Communication,2018</w:t>
      </w:r>
    </w:p>
    <w:p w:rsidR="004A44A7" w:rsidRPr="004A44A7" w:rsidRDefault="004A44A7" w:rsidP="004A44A7">
      <w:pPr>
        <w:widowControl/>
        <w:ind w:firstLineChars="0" w:firstLine="0"/>
        <w:rPr>
          <w:kern w:val="0"/>
          <w:szCs w:val="24"/>
        </w:rPr>
      </w:pPr>
      <w:r w:rsidRPr="004A44A7">
        <w:rPr>
          <w:kern w:val="0"/>
          <w:szCs w:val="24"/>
        </w:rPr>
        <w:t>[17]Lebreton P, Raake A.</w:t>
      </w:r>
      <w:r w:rsidRPr="004A44A7">
        <w:rPr>
          <w:szCs w:val="24"/>
        </w:rPr>
        <w:t xml:space="preserve"> </w:t>
      </w:r>
      <w:r w:rsidRPr="004A44A7">
        <w:rPr>
          <w:kern w:val="0"/>
          <w:szCs w:val="24"/>
        </w:rPr>
        <w:t>GBVS360, BMS360, ProSal: Extending existing saliency prediction models from 2D to omnidirectional images[J]. Signal Processing Image Communication,2018,69:69-78</w:t>
      </w:r>
    </w:p>
    <w:p w:rsidR="004A44A7" w:rsidRDefault="004A44A7" w:rsidP="004A44A7">
      <w:pPr>
        <w:ind w:firstLineChars="0" w:firstLine="0"/>
        <w:rPr>
          <w:szCs w:val="24"/>
        </w:rPr>
      </w:pPr>
      <w:r w:rsidRPr="004A44A7">
        <w:rPr>
          <w:szCs w:val="24"/>
        </w:rPr>
        <w:t>[18] Monroy, Rafael, Lutz, Sebastian, Chalasani, Tejo,</w:t>
      </w:r>
      <w:r w:rsidRPr="004A44A7">
        <w:rPr>
          <w:szCs w:val="24"/>
        </w:rPr>
        <w:t>等</w:t>
      </w:r>
      <w:r w:rsidRPr="004A44A7">
        <w:rPr>
          <w:szCs w:val="24"/>
        </w:rPr>
        <w:t>. SalNet360: Saliency maps for omni-directional images with CNN[J]. Signal Processing Image Communication, 2018,69:26-34</w:t>
      </w:r>
    </w:p>
    <w:p w:rsidR="00EE035F" w:rsidRDefault="00EE035F" w:rsidP="00EE035F">
      <w:pPr>
        <w:widowControl/>
        <w:ind w:firstLineChars="0" w:firstLine="0"/>
        <w:rPr>
          <w:color w:val="000000"/>
          <w:kern w:val="0"/>
          <w:szCs w:val="24"/>
          <w:shd w:val="clear" w:color="auto" w:fill="FFFFFF"/>
        </w:rPr>
      </w:pPr>
      <w:r w:rsidRPr="004A44A7">
        <w:rPr>
          <w:color w:val="000000"/>
          <w:kern w:val="0"/>
          <w:szCs w:val="24"/>
          <w:shd w:val="clear" w:color="auto" w:fill="FFFFFF"/>
        </w:rPr>
        <w:t>[</w:t>
      </w:r>
      <w:r>
        <w:rPr>
          <w:rFonts w:hint="eastAsia"/>
          <w:color w:val="000000"/>
          <w:kern w:val="0"/>
          <w:szCs w:val="24"/>
          <w:shd w:val="clear" w:color="auto" w:fill="FFFFFF"/>
        </w:rPr>
        <w:t>19</w:t>
      </w:r>
      <w:r w:rsidRPr="004A44A7">
        <w:rPr>
          <w:color w:val="000000"/>
          <w:kern w:val="0"/>
          <w:szCs w:val="24"/>
          <w:shd w:val="clear" w:color="auto" w:fill="FFFFFF"/>
        </w:rPr>
        <w:t>] C.-L. Fan, J. Lee, W.-C. Lo, C.-Y. Huang, K.-T. Chen, and C.-H. Hsu. Fixation prediction for 360 video streaming in head-mounted virtual reality. In Proceedings of the 27</w:t>
      </w:r>
      <w:r w:rsidRPr="004A44A7">
        <w:rPr>
          <w:color w:val="000000"/>
          <w:kern w:val="0"/>
          <w:szCs w:val="24"/>
          <w:shd w:val="clear" w:color="auto" w:fill="FFFFFF"/>
          <w:vertAlign w:val="superscript"/>
        </w:rPr>
        <w:t>th</w:t>
      </w:r>
      <w:r w:rsidRPr="004A44A7">
        <w:rPr>
          <w:color w:val="000000"/>
          <w:kern w:val="0"/>
          <w:szCs w:val="24"/>
          <w:shd w:val="clear" w:color="auto" w:fill="FFFFFF"/>
        </w:rPr>
        <w:t xml:space="preserve"> Workshop on Network and Operating Systems Support for Digital Audio and Video, pages 67–72. ACM, 2017.</w:t>
      </w:r>
    </w:p>
    <w:p w:rsidR="00EE035F" w:rsidRPr="00EE035F" w:rsidRDefault="00EE035F" w:rsidP="00EE035F">
      <w:pPr>
        <w:widowControl/>
        <w:ind w:firstLineChars="0" w:firstLine="0"/>
        <w:rPr>
          <w:rFonts w:hint="eastAsia"/>
          <w:color w:val="000000"/>
          <w:kern w:val="0"/>
          <w:szCs w:val="24"/>
          <w:shd w:val="clear" w:color="auto" w:fill="FFFFFF"/>
          <w:rPrChange w:id="709" w:author="18771030236@163.com" w:date="2020-02-21T14:46:00Z">
            <w:rPr>
              <w:rFonts w:hint="eastAsia"/>
              <w:szCs w:val="24"/>
            </w:rPr>
          </w:rPrChange>
        </w:rPr>
        <w:pPrChange w:id="710" w:author="18771030236@163.com" w:date="2020-02-21T14:46:00Z">
          <w:pPr>
            <w:ind w:firstLineChars="0" w:firstLine="0"/>
          </w:pPr>
        </w:pPrChange>
      </w:pPr>
      <w:r w:rsidRPr="00EE035F">
        <w:rPr>
          <w:color w:val="000000"/>
          <w:kern w:val="0"/>
          <w:szCs w:val="24"/>
          <w:shd w:val="clear" w:color="auto" w:fill="FFFFFF"/>
        </w:rPr>
        <w:t>[20] Xu Mai, Song Yuhang, Wang Jianyi,el. Predicting Head Movement in Panoramic Video: A Deep Reinforcement Learning Approach[J]. IEEE Transactions on Pattern Analysis &amp; Machine Intelligence:1-1.</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w:t>
      </w:r>
      <w:r w:rsidR="00EE035F">
        <w:rPr>
          <w:rFonts w:hint="eastAsia"/>
          <w:color w:val="000000"/>
          <w:kern w:val="0"/>
          <w:szCs w:val="24"/>
          <w:shd w:val="clear" w:color="auto" w:fill="FFFFFF"/>
        </w:rPr>
        <w:t>21</w:t>
      </w:r>
      <w:r w:rsidRPr="004A44A7">
        <w:rPr>
          <w:color w:val="000000"/>
          <w:kern w:val="0"/>
          <w:szCs w:val="24"/>
          <w:shd w:val="clear" w:color="auto" w:fill="FFFFFF"/>
        </w:rPr>
        <w:t>] Yang, Qin &amp; Zou, Junni &amp; Tang, Kexin &amp; Li, Chenglin &amp; Xiong, Hongkai. (2019). Single and Sequential Viewports Prediction for 360-Degree Video Streaming. 1-5. 10.1109/ISCAS.2019.8702654.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[22] Y. Xu, Y. Dong, J. Wu, Z. Sun, Z. Shi, J. Yu, and S. Gao. Gaze prediction in dynamic 360 immersive videos. In Proceedings of the IEEE Conference on Computer Vision and Pattern Recognition, pages 5333–5342, 2018.</w:t>
      </w:r>
    </w:p>
    <w:p w:rsidR="004A44A7" w:rsidRPr="004A44A7" w:rsidRDefault="004A44A7" w:rsidP="004A44A7">
      <w:pPr>
        <w:ind w:firstLineChars="0" w:firstLine="0"/>
        <w:rPr>
          <w:szCs w:val="24"/>
        </w:rPr>
      </w:pPr>
      <w:r w:rsidRPr="004A44A7">
        <w:rPr>
          <w:szCs w:val="24"/>
        </w:rPr>
        <w:t xml:space="preserve">[23] Zhu X J , Zeng H , Huang K , et al. Round-robin based scheduling algorithms for FIFO IQ switch[C]// Proceedings of the IEEE International Conference on Networking, </w:t>
      </w:r>
      <w:r w:rsidRPr="004A44A7">
        <w:rPr>
          <w:szCs w:val="24"/>
        </w:rPr>
        <w:lastRenderedPageBreak/>
        <w:t>Sensing and Control, ICNSC 2008, Hainan, China, 6-8 April 2008. IEEE, 2008.</w:t>
      </w:r>
    </w:p>
    <w:p w:rsidR="004A44A7" w:rsidRPr="004A44A7" w:rsidRDefault="004A44A7" w:rsidP="004A44A7">
      <w:pPr>
        <w:ind w:firstLineChars="0" w:firstLine="0"/>
        <w:rPr>
          <w:szCs w:val="24"/>
        </w:rPr>
      </w:pPr>
      <w:r w:rsidRPr="004A44A7">
        <w:rPr>
          <w:szCs w:val="24"/>
        </w:rPr>
        <w:t>[24] Aoude M , Rahal K . Scheduling Algorithms Performance of HSDPA over Wireless Channels[C]// International Conference on Information &amp; Communication Technologies: from Theory to Applications. IEEE, 2008.</w:t>
      </w:r>
    </w:p>
    <w:p w:rsidR="004A44A7" w:rsidRPr="004A44A7" w:rsidRDefault="004A44A7" w:rsidP="004A44A7">
      <w:pPr>
        <w:ind w:firstLineChars="0" w:firstLine="0"/>
        <w:rPr>
          <w:szCs w:val="24"/>
        </w:rPr>
      </w:pPr>
      <w:r w:rsidRPr="004A44A7">
        <w:rPr>
          <w:szCs w:val="24"/>
        </w:rPr>
        <w:t>[25] Cui Chunfeng, Du Lei, Zhang Ping. A CDMA based scheduling algorithm with IP QoS guarantee[C]// Vehicular Technology Conference, 2003. VTC 2003-Spring. The 57th IEEE Semiannual. IEEE, 2003.</w:t>
      </w:r>
    </w:p>
    <w:p w:rsidR="004A44A7" w:rsidRPr="004A44A7" w:rsidRDefault="004A44A7" w:rsidP="004A44A7">
      <w:pPr>
        <w:ind w:firstLineChars="0" w:firstLine="0"/>
        <w:rPr>
          <w:szCs w:val="24"/>
        </w:rPr>
      </w:pPr>
      <w:r w:rsidRPr="004A44A7">
        <w:rPr>
          <w:szCs w:val="24"/>
        </w:rPr>
        <w:t xml:space="preserve">[26] </w:t>
      </w:r>
      <w:r w:rsidRPr="004A44A7">
        <w:rPr>
          <w:szCs w:val="24"/>
        </w:rPr>
        <w:t>付军峰</w:t>
      </w:r>
      <w:r w:rsidRPr="004A44A7">
        <w:rPr>
          <w:szCs w:val="24"/>
        </w:rPr>
        <w:t>.HSDPA</w:t>
      </w:r>
      <w:r w:rsidRPr="004A44A7">
        <w:rPr>
          <w:szCs w:val="24"/>
        </w:rPr>
        <w:t>中的分组调度算法</w:t>
      </w:r>
      <w:r w:rsidRPr="004A44A7">
        <w:rPr>
          <w:szCs w:val="24"/>
        </w:rPr>
        <w:t>[J].</w:t>
      </w:r>
      <w:r w:rsidRPr="004A44A7">
        <w:rPr>
          <w:szCs w:val="24"/>
        </w:rPr>
        <w:t>世界电信，</w:t>
      </w:r>
      <w:r w:rsidRPr="004A44A7">
        <w:rPr>
          <w:szCs w:val="24"/>
        </w:rPr>
        <w:t>2006</w:t>
      </w:r>
      <w:r w:rsidRPr="004A44A7">
        <w:rPr>
          <w:szCs w:val="24"/>
        </w:rPr>
        <w:t>，</w:t>
      </w:r>
      <w:r w:rsidRPr="004A44A7">
        <w:rPr>
          <w:szCs w:val="24"/>
        </w:rPr>
        <w:t>19(4):47-50.</w:t>
      </w:r>
    </w:p>
    <w:p w:rsidR="004A44A7" w:rsidRPr="004A44A7" w:rsidRDefault="004A44A7" w:rsidP="004A44A7">
      <w:pPr>
        <w:ind w:firstLineChars="0" w:firstLine="0"/>
        <w:rPr>
          <w:szCs w:val="24"/>
        </w:rPr>
      </w:pPr>
      <w:r w:rsidRPr="004A44A7">
        <w:rPr>
          <w:szCs w:val="24"/>
        </w:rPr>
        <w:t>[27] Kargahi M, Movaghar A. A method for performance analysis of earliest-deadline-first scheduling policy[C]// 2004.</w:t>
      </w:r>
    </w:p>
    <w:p w:rsidR="004A44A7" w:rsidRPr="004A44A7" w:rsidRDefault="004A44A7" w:rsidP="004A44A7">
      <w:pPr>
        <w:ind w:firstLineChars="0" w:firstLine="0"/>
        <w:rPr>
          <w:szCs w:val="24"/>
        </w:rPr>
      </w:pPr>
      <w:r w:rsidRPr="004A44A7">
        <w:rPr>
          <w:szCs w:val="24"/>
        </w:rPr>
        <w:t>[28] P. Ameigeiras, J. Wigard, P. Mogensen. Performance of the M-LWDF scheduling algorithm for streaming services in HSDPA[C]// Vehicular Technology Conference, 2004. VTC2004-Fall. 2004 IEEE 60th. IEEE, 2004.</w:t>
      </w:r>
    </w:p>
    <w:p w:rsidR="004A44A7" w:rsidRPr="004A44A7" w:rsidRDefault="004A44A7" w:rsidP="004A44A7">
      <w:pPr>
        <w:widowControl/>
        <w:ind w:firstLineChars="0" w:firstLine="0"/>
        <w:rPr>
          <w:color w:val="000000"/>
          <w:kern w:val="0"/>
          <w:szCs w:val="24"/>
          <w:shd w:val="clear" w:color="auto" w:fill="FFFFFF"/>
        </w:rPr>
      </w:pPr>
      <w:r w:rsidRPr="004A44A7">
        <w:rPr>
          <w:szCs w:val="24"/>
        </w:rPr>
        <w:t xml:space="preserve">[29] </w:t>
      </w:r>
      <w:r w:rsidRPr="004A44A7">
        <w:rPr>
          <w:color w:val="000000"/>
          <w:kern w:val="0"/>
          <w:szCs w:val="24"/>
          <w:shd w:val="clear" w:color="auto" w:fill="FFFFFF"/>
        </w:rPr>
        <w:t>Andrews M. Providing Quality of Service over a shared wireless link[J]. 2001, 39(2):150-154.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[30] Mahfoudi M , Bekkali M E , Najd A , et al. A New Downlink Scheduling Algorithm Proposed for Real Time Traffic in LTE System[J]. International Journal of Electronics and Telecommunications, 2015, 61(4).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[31] </w:t>
      </w:r>
      <w:r w:rsidRPr="004A44A7">
        <w:rPr>
          <w:color w:val="000000"/>
          <w:kern w:val="0"/>
          <w:szCs w:val="24"/>
          <w:shd w:val="clear" w:color="auto" w:fill="FFFFFF"/>
        </w:rPr>
        <w:t>李苑平</w:t>
      </w:r>
      <w:r w:rsidRPr="004A44A7">
        <w:rPr>
          <w:color w:val="000000"/>
          <w:kern w:val="0"/>
          <w:szCs w:val="24"/>
          <w:shd w:val="clear" w:color="auto" w:fill="FFFFFF"/>
        </w:rPr>
        <w:t>. LTE</w:t>
      </w:r>
      <w:r w:rsidRPr="004A44A7">
        <w:rPr>
          <w:color w:val="000000"/>
          <w:kern w:val="0"/>
          <w:szCs w:val="24"/>
          <w:shd w:val="clear" w:color="auto" w:fill="FFFFFF"/>
        </w:rPr>
        <w:t>下行资源调度算法研究</w:t>
      </w:r>
      <w:r w:rsidRPr="004A44A7">
        <w:rPr>
          <w:color w:val="000000"/>
          <w:kern w:val="0"/>
          <w:szCs w:val="24"/>
          <w:shd w:val="clear" w:color="auto" w:fill="FFFFFF"/>
        </w:rPr>
        <w:t>[D].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[32] Alfayly A , Mkwawa I H . QoE-based performance evaluation of scheduling algorithms over LTE[C]// Globecom Workshops (GC Wkshps). IEEE, 2012.</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[33] Mushtaq M S , Augustin B , Mellouk A . QoE-based LTE downlink scheduler for VoIP[C]// IEEE Wireless Communications and Networking Conference (WCNC). IEEE, 2014.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[34] Oyman O, Singh S. Quality of experience for HTTP adaptive streaming services[J]. IEEE Communications Magazine, 2012,50(4): 20-27.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[35] Xie, Lan &amp; Zhang, Xinggong &amp; Guo, Zongming. (2018). CLS: A Cross-user Learning based System for Improving QoE in 360-degree Video Adaptive Streaming. 564-572. </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[36] Ge X , Pan L , Li Q , et al. Multipath Cooperative Communications Networks for Augmented and Virtual Reality Transmission[J]. IEEE transactions on multimedia, 2017, 19(10):2345-2358.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lastRenderedPageBreak/>
        <w:t xml:space="preserve">[37] </w:t>
      </w:r>
      <w:r w:rsidRPr="004A44A7">
        <w:rPr>
          <w:color w:val="000000"/>
          <w:kern w:val="0"/>
          <w:szCs w:val="24"/>
          <w:shd w:val="clear" w:color="auto" w:fill="FFFFFF"/>
        </w:rPr>
        <w:t>邓瑞</w:t>
      </w:r>
      <w:r w:rsidRPr="004A44A7">
        <w:rPr>
          <w:color w:val="000000"/>
          <w:kern w:val="0"/>
          <w:szCs w:val="24"/>
          <w:shd w:val="clear" w:color="auto" w:fill="FFFFFF"/>
        </w:rPr>
        <w:t xml:space="preserve">. </w:t>
      </w:r>
      <w:r w:rsidRPr="004A44A7">
        <w:rPr>
          <w:color w:val="000000"/>
          <w:kern w:val="0"/>
          <w:szCs w:val="24"/>
          <w:shd w:val="clear" w:color="auto" w:fill="FFFFFF"/>
        </w:rPr>
        <w:t>虚拟现实视频无线传输研究现状及发展动态分析</w:t>
      </w:r>
      <w:r w:rsidRPr="004A44A7">
        <w:rPr>
          <w:color w:val="000000"/>
          <w:kern w:val="0"/>
          <w:szCs w:val="24"/>
          <w:shd w:val="clear" w:color="auto" w:fill="FFFFFF"/>
        </w:rPr>
        <w:t xml:space="preserve">[J]. </w:t>
      </w:r>
      <w:r w:rsidRPr="004A44A7">
        <w:rPr>
          <w:color w:val="000000"/>
          <w:kern w:val="0"/>
          <w:szCs w:val="24"/>
          <w:shd w:val="clear" w:color="auto" w:fill="FFFFFF"/>
        </w:rPr>
        <w:t>移动通信</w:t>
      </w:r>
      <w:r w:rsidRPr="004A44A7">
        <w:rPr>
          <w:color w:val="000000"/>
          <w:kern w:val="0"/>
          <w:szCs w:val="24"/>
          <w:shd w:val="clear" w:color="auto" w:fill="FFFFFF"/>
        </w:rPr>
        <w:t>, 2019, 43(03):58-67.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[38] Ioan-Sorin Comşa, Zhang S , Aydin M E , et al. A novel dynamic Q-learning-based scheduler technique for LTE-advanced technologies using neural networks[C]// Local Computer Networks (LCN), 2012 IEEE 37th Conference on. IEEE, 2012.</w:t>
      </w:r>
    </w:p>
    <w:p w:rsid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[39] Santos, Einar Cesar. A Simple Reinforcement Learning Mechanism for Resource Allocation in LTE-A Networks with Markov Decision Process and Q-Learning[J].</w:t>
      </w:r>
    </w:p>
    <w:p w:rsidR="00157509" w:rsidRPr="004A44A7" w:rsidRDefault="00157509" w:rsidP="004A44A7">
      <w:pPr>
        <w:widowControl/>
        <w:ind w:firstLineChars="0" w:firstLine="0"/>
        <w:rPr>
          <w:color w:val="000000"/>
          <w:kern w:val="0"/>
          <w:szCs w:val="24"/>
          <w:shd w:val="clear" w:color="auto" w:fill="FFFFFF"/>
        </w:rPr>
      </w:pPr>
      <w:r w:rsidRPr="00157509">
        <w:rPr>
          <w:color w:val="000000"/>
          <w:kern w:val="0"/>
          <w:szCs w:val="24"/>
          <w:shd w:val="clear" w:color="auto" w:fill="FFFFFF"/>
        </w:rPr>
        <w:t>[</w:t>
      </w:r>
      <w:r>
        <w:rPr>
          <w:color w:val="000000"/>
          <w:kern w:val="0"/>
          <w:szCs w:val="24"/>
          <w:shd w:val="clear" w:color="auto" w:fill="FFFFFF"/>
        </w:rPr>
        <w:t>40</w:t>
      </w:r>
      <w:r w:rsidRPr="00157509">
        <w:rPr>
          <w:color w:val="000000"/>
          <w:kern w:val="0"/>
          <w:szCs w:val="24"/>
          <w:shd w:val="clear" w:color="auto" w:fill="FFFFFF"/>
        </w:rPr>
        <w:t>] Dickey, David. Time Series Theory and Methods[J]. Technometrics, 31(1):121-121.</w:t>
      </w:r>
    </w:p>
    <w:p w:rsidR="00157509" w:rsidRDefault="00157509" w:rsidP="00157509">
      <w:pPr>
        <w:ind w:firstLineChars="0" w:firstLine="0"/>
      </w:pPr>
      <w:r>
        <w:t>[4</w:t>
      </w:r>
      <w:r>
        <w:rPr>
          <w:rFonts w:hint="eastAsia"/>
        </w:rPr>
        <w:t>1</w:t>
      </w:r>
      <w:r>
        <w:t>] Dennis Arjo. Statistical Models: Theory and Practice[J]. Technometrics, 2009, 48(2):315-315.</w:t>
      </w:r>
    </w:p>
    <w:p w:rsidR="00157509" w:rsidRDefault="00157509" w:rsidP="00157509">
      <w:pPr>
        <w:ind w:firstLineChars="0" w:firstLine="0"/>
      </w:pPr>
      <w:r>
        <w:t>[4</w:t>
      </w:r>
      <w:r>
        <w:rPr>
          <w:rFonts w:hint="eastAsia"/>
        </w:rPr>
        <w:t>2</w:t>
      </w:r>
      <w:r>
        <w:t>] C. Cortes, VN Vapnik. Support Vector Networks[J]. Machine Learning, 1995, 20(3):273-297.</w:t>
      </w:r>
    </w:p>
    <w:p w:rsidR="004A44A7" w:rsidRDefault="00157509" w:rsidP="00157509">
      <w:pPr>
        <w:ind w:firstLineChars="0" w:firstLine="0"/>
      </w:pPr>
      <w:r>
        <w:t>[4</w:t>
      </w:r>
      <w:r>
        <w:rPr>
          <w:rFonts w:hint="eastAsia"/>
        </w:rPr>
        <w:t>3</w:t>
      </w:r>
      <w:r>
        <w:t>] Tin Kam Ho. Random decision forests[C]// Document Analysis and Recognition, 1995. Proceedings of the Third International Conference on. IEEE Computer Society, 1995.</w:t>
      </w:r>
    </w:p>
    <w:p w:rsidR="005B3220" w:rsidRDefault="005B3220" w:rsidP="00157509">
      <w:pPr>
        <w:ind w:firstLineChars="0" w:firstLine="0"/>
      </w:pPr>
      <w:r>
        <w:t>[44] B. W. White, Frank Rosenblatt. Principles of Neurodynamics: Perceptrons and the Theory of Brain Mechanisms[J]. The American Journal of Psychology, 1963, 76(4):705.</w:t>
      </w:r>
    </w:p>
    <w:p w:rsidR="005B3220" w:rsidRDefault="005B3220" w:rsidP="005B3220">
      <w:pPr>
        <w:ind w:firstLineChars="0" w:firstLine="0"/>
      </w:pPr>
      <w:r>
        <w:t>[45] Thomas Kolarik G R . Time Series Forecasting Using Neural Networks[J]. Acm Sigapl Apl Quote Quad, 1994, 25(1):86-94.</w:t>
      </w:r>
    </w:p>
    <w:p w:rsidR="005B3220" w:rsidRDefault="005B3220" w:rsidP="005B3220">
      <w:pPr>
        <w:ind w:firstLineChars="0" w:firstLine="0"/>
      </w:pPr>
      <w:r>
        <w:t>[46] G.Peter Zhang. Time series forecasting using a hybrid ARIMA and neural network model[J]. Neurocomputing, 50(none):159-175.</w:t>
      </w:r>
    </w:p>
    <w:p w:rsidR="005B3220" w:rsidRDefault="005B3220" w:rsidP="005B3220">
      <w:pPr>
        <w:ind w:firstLineChars="0" w:firstLine="0"/>
      </w:pPr>
      <w:r>
        <w:t>[47] G.B. Sahoo, C. Ray. Flow forecasting for a Hawaii stream using rating curves and neural networks[J]. 317(1-2):0-80.</w:t>
      </w:r>
    </w:p>
    <w:p w:rsidR="005B3220" w:rsidRDefault="005B3220" w:rsidP="005B3220">
      <w:pPr>
        <w:ind w:firstLineChars="0" w:firstLine="0"/>
      </w:pPr>
      <w:r>
        <w:t>[48] Arzum Erken Celik, Yalcin Karatepe. Evaluating and forecasting banking crises through neural network models: An application for Turkish banking sector[J]. Expert Systems with Applications, 33(4):809-815.</w:t>
      </w:r>
    </w:p>
    <w:p w:rsidR="005B3220" w:rsidRDefault="005B3220" w:rsidP="005B3220">
      <w:pPr>
        <w:ind w:firstLineChars="0" w:firstLine="0"/>
      </w:pPr>
      <w:r>
        <w:t>[49] Schmidhuber, Jürgen. Deep learning in neural networks: An overview[J]. Neural Netw, 61:85-117.</w:t>
      </w:r>
    </w:p>
    <w:p w:rsidR="005B3220" w:rsidRDefault="005B3220" w:rsidP="005B3220">
      <w:pPr>
        <w:ind w:firstLineChars="0" w:firstLine="0"/>
      </w:pPr>
      <w:r>
        <w:t>[50] Hornic K. Multilayer feedforward networks are universal approximators[J]. 1989, 2(5):359-366.</w:t>
      </w:r>
    </w:p>
    <w:p w:rsidR="00531647" w:rsidRDefault="00531647" w:rsidP="00531647">
      <w:pPr>
        <w:ind w:firstLineChars="0" w:firstLine="0"/>
      </w:pPr>
      <w:r>
        <w:t xml:space="preserve">[51] David, E. J., J. Guti´errez, A. Coutrot, M. P. Da Silva, and P. L. Callet (2018). A dataset of head and eye movements for 360 videos. In Proceedings of the 9th ACM </w:t>
      </w:r>
      <w:r>
        <w:lastRenderedPageBreak/>
        <w:t>Multimedia Systems Conference, pp. 432–437. ACM.</w:t>
      </w:r>
    </w:p>
    <w:p w:rsidR="00531647" w:rsidRDefault="00531647" w:rsidP="00531647">
      <w:pPr>
        <w:ind w:firstLineChars="0" w:firstLine="0"/>
      </w:pPr>
      <w:r>
        <w:t>[52] Corbillon, X., F. De Simone, and G. Simon (2017). 360-degree video head movement dataset. In Proceedings of the 8th ACM on Multimedia Systems Conference, pp. 199–204. ACM.</w:t>
      </w:r>
    </w:p>
    <w:p w:rsidR="00531647" w:rsidRDefault="00531647" w:rsidP="00531647">
      <w:pPr>
        <w:ind w:firstLineChars="0" w:firstLine="0"/>
      </w:pPr>
      <w:r>
        <w:t xml:space="preserve">[53] Wu, C., Z. Tan, Z. Wang, and S. Yang (2017). A dataset for exploring user behaviors in vr spherical video streaming. In Proceedings of the 8th ACM on Multimedia Systems Conference, pp. 193–198. ACM. </w:t>
      </w:r>
    </w:p>
    <w:p w:rsidR="00531647" w:rsidRDefault="00531647" w:rsidP="00531647">
      <w:pPr>
        <w:ind w:firstLineChars="0" w:firstLine="0"/>
      </w:pPr>
      <w:r>
        <w:t>[54] Hochreiter, Sepp, Schmidhuber, Jürgen. Long Short-Term Memory[J]. Neural Computation, 9(8):1735-1780.</w:t>
      </w:r>
    </w:p>
    <w:p w:rsidR="00531647" w:rsidRDefault="00531647" w:rsidP="00531647">
      <w:pPr>
        <w:ind w:firstLineChars="0" w:firstLine="0"/>
      </w:pPr>
      <w:r>
        <w:t>[55] Kingma D , Ba J . Adam: A Method for Stochastic Optimization[J]. Computer Science, 2014.</w:t>
      </w:r>
    </w:p>
    <w:p w:rsidR="00531647" w:rsidRDefault="00531647" w:rsidP="00531647">
      <w:pPr>
        <w:ind w:firstLineChars="0" w:firstLine="0"/>
      </w:pPr>
      <w:r>
        <w:t>[56] Xu, Tan &amp; Qian, Feng &amp; Han, Bo. (2019). Content Assisted Viewport Prediction for Panoramic Video Streaming.</w:t>
      </w:r>
    </w:p>
    <w:p w:rsidR="00531647" w:rsidRDefault="00531647" w:rsidP="00531647">
      <w:pPr>
        <w:ind w:firstLineChars="0" w:firstLine="0"/>
      </w:pPr>
      <w:r>
        <w:rPr>
          <w:rFonts w:hint="eastAsia"/>
        </w:rPr>
        <w:t xml:space="preserve">[57] </w:t>
      </w:r>
      <w:r>
        <w:rPr>
          <w:rFonts w:hint="eastAsia"/>
        </w:rPr>
        <w:t>官微</w:t>
      </w:r>
      <w:r>
        <w:rPr>
          <w:rFonts w:hint="eastAsia"/>
        </w:rPr>
        <w:t xml:space="preserve">, </w:t>
      </w:r>
      <w:r>
        <w:rPr>
          <w:rFonts w:hint="eastAsia"/>
        </w:rPr>
        <w:t>段红光</w:t>
      </w:r>
      <w:r>
        <w:rPr>
          <w:rFonts w:hint="eastAsia"/>
        </w:rPr>
        <w:t>. LTE</w:t>
      </w:r>
      <w:r>
        <w:rPr>
          <w:rFonts w:hint="eastAsia"/>
        </w:rPr>
        <w:t>关键技术及其发展趋势分析</w:t>
      </w:r>
      <w:r>
        <w:rPr>
          <w:rFonts w:hint="eastAsia"/>
        </w:rPr>
        <w:t xml:space="preserve">[J]. </w:t>
      </w:r>
      <w:r>
        <w:rPr>
          <w:rFonts w:hint="eastAsia"/>
        </w:rPr>
        <w:t>电子测试</w:t>
      </w:r>
      <w:r>
        <w:rPr>
          <w:rFonts w:hint="eastAsia"/>
        </w:rPr>
        <w:t>(5):25-28+60. 2009</w:t>
      </w:r>
    </w:p>
    <w:p w:rsidR="00531647" w:rsidRDefault="00531647" w:rsidP="00531647">
      <w:pPr>
        <w:ind w:firstLineChars="0" w:firstLine="0"/>
      </w:pPr>
      <w:r>
        <w:rPr>
          <w:rFonts w:hint="eastAsia"/>
        </w:rPr>
        <w:t>[58] Sesia S, Toufik I, Mathew Baker. LTE-UMTS</w:t>
      </w:r>
      <w:r>
        <w:rPr>
          <w:rFonts w:hint="eastAsia"/>
        </w:rPr>
        <w:t>长期演进理论与实践</w:t>
      </w:r>
      <w:r>
        <w:rPr>
          <w:rFonts w:hint="eastAsia"/>
        </w:rPr>
        <w:t>[M]. 2009.</w:t>
      </w:r>
    </w:p>
    <w:p w:rsidR="00531647" w:rsidRDefault="00531647" w:rsidP="00531647">
      <w:pPr>
        <w:ind w:firstLineChars="0" w:firstLine="0"/>
      </w:pPr>
      <w:r>
        <w:t>[59] Cavalcanti, Francisco Rodrigo Porto. Resource Allocation and MIMO for 4G and Beyond ||[J]. 10.1007/978-1-4614-8057-0.</w:t>
      </w:r>
    </w:p>
    <w:p w:rsidR="00531647" w:rsidRPr="005B3220" w:rsidRDefault="00531647" w:rsidP="00531647">
      <w:pPr>
        <w:ind w:firstLineChars="0" w:firstLine="0"/>
      </w:pPr>
      <w:r>
        <w:rPr>
          <w:rFonts w:hint="eastAsia"/>
        </w:rPr>
        <w:t>[60] Piro, G, Grieco, L.A, Boggia, G,</w:t>
      </w:r>
      <w:r>
        <w:rPr>
          <w:rFonts w:hint="eastAsia"/>
        </w:rPr>
        <w:t>等</w:t>
      </w:r>
      <w:r>
        <w:rPr>
          <w:rFonts w:hint="eastAsia"/>
        </w:rPr>
        <w:t>. Simulating LTE Cellular Systems: An Open-Source Framework[J]. IEEE Transactions on Vehicular Technology, 60(2):498-513.</w:t>
      </w:r>
    </w:p>
    <w:p w:rsidR="007931B5" w:rsidRDefault="007931B5" w:rsidP="007931B5">
      <w:pPr>
        <w:pStyle w:val="1"/>
        <w:spacing w:after="652"/>
        <w:ind w:firstLineChars="0" w:firstLine="0"/>
        <w:rPr>
          <w:shd w:val="clear" w:color="auto" w:fill="FFFFFF"/>
        </w:rPr>
      </w:pPr>
      <w:bookmarkStart w:id="711" w:name="_Toc33123572"/>
      <w:bookmarkStart w:id="712" w:name="_Hlk32161785"/>
      <w:r>
        <w:rPr>
          <w:rFonts w:hint="eastAsia"/>
          <w:shd w:val="clear" w:color="auto" w:fill="FFFFFF"/>
        </w:rPr>
        <w:lastRenderedPageBreak/>
        <w:t>致谢</w:t>
      </w:r>
      <w:bookmarkEnd w:id="711"/>
    </w:p>
    <w:p w:rsidR="007931B5" w:rsidRDefault="007931B5" w:rsidP="007931B5">
      <w:pPr>
        <w:ind w:firstLine="480"/>
      </w:pPr>
      <w:r>
        <w:rPr>
          <w:rFonts w:hint="eastAsia"/>
        </w:rPr>
        <w:t>时光如白驹过隙，转眼间充实又紧张的三年研究生生涯即将告一段落，之后将要告别校园生活步入职场社会，论文行文至此，内心不禁思绪万千。回顾这三年来，收到过许多人的关心与帮助，在此向激励我、支持我、帮助我，让我不断成长的老师、家人、同学和朋友致以我最真诚的感谢。</w:t>
      </w:r>
    </w:p>
    <w:p w:rsidR="007931B5" w:rsidRDefault="007931B5" w:rsidP="007931B5">
      <w:pPr>
        <w:ind w:firstLine="480"/>
      </w:pPr>
      <w:r>
        <w:rPr>
          <w:rFonts w:hint="eastAsia"/>
        </w:rPr>
        <w:t>首先由衷地感谢我的导师刘雨老师。刘老师在学术上对我帮助甚多，从如何高效地查找科研资料、如何正确地阅读参考论文到如何进行科研实验，指导我从只会学习的本科阶段顺利过渡到可以独立科研的研究生阶段；针对我的研究课题，刘老师总能提出关键性问题，在研究瓶颈期引导我开拓思路，正是刘老师的谆谆教导才让我取得了一定的科研成果；此外，刘老师严肃认真的科研态度也不断影响着我，真的很幸运可以遇到这样一个良师。</w:t>
      </w:r>
    </w:p>
    <w:p w:rsidR="007931B5" w:rsidRDefault="007931B5" w:rsidP="007931B5">
      <w:pPr>
        <w:ind w:firstLine="480"/>
      </w:pPr>
      <w:r>
        <w:rPr>
          <w:rFonts w:hint="eastAsia"/>
        </w:rPr>
        <w:t>其次，我要感谢望育梅老师。在科研学习与研究生生活中望老师也给予了我许多的支持与帮助。在准备发表论文成果期间，望老师细致耐心地辅导我撰写论文，纠正论文中的语法错误，给我提出了许多有用的修改建议。另外我也要感谢张琳老师，张老师积极组织我们参加科研讲座、参与科研项目、阅读最新研究成果，正是因为有张老师的督促和鼓舞才扩宽了我科研的方向。当然，先进网络技术实验室的每一位老师都给予过我各种各样的帮助，再次表达我最诚挚的感谢。</w:t>
      </w:r>
    </w:p>
    <w:p w:rsidR="007931B5" w:rsidRDefault="007931B5" w:rsidP="007931B5">
      <w:pPr>
        <w:ind w:firstLine="480"/>
      </w:pPr>
      <w:r>
        <w:rPr>
          <w:rFonts w:hint="eastAsia"/>
        </w:rPr>
        <w:t>由衷感谢实验室的每一位小伙伴。感谢李东海和吕扬师兄，两位师兄的热情与风趣让我迅速融入了</w:t>
      </w:r>
      <w:r>
        <w:rPr>
          <w:rFonts w:hint="eastAsia"/>
        </w:rPr>
        <w:t>1007</w:t>
      </w:r>
      <w:r>
        <w:rPr>
          <w:rFonts w:hint="eastAsia"/>
        </w:rPr>
        <w:t>这个大家庭，感谢你们在科研、工作和生活上给与我的建议，祝福你们工作顺利；感谢小伙伴刘晓钰、徐安越、范文晋、于越和胡煜翔，是你们的陪伴才让紧张枯燥的科研生活变得精彩缤纷，尤其感谢刘晓钰同学，我们工位紧挨一起，一起科研，一起吃饭，一起出差开会，我们一起度过了许许多多快乐的时光，衷心祝福你们可以心想事成；感谢可爱的师弟师妹们，你们的加入让我们这个家庭不断扩大，也十分感谢你们对师姐的帮助，也祝福你们在科研道路上越走越顺畅，产出许多优秀的科研成果。</w:t>
      </w:r>
    </w:p>
    <w:p w:rsidR="007931B5" w:rsidRDefault="007931B5" w:rsidP="007931B5">
      <w:pPr>
        <w:ind w:firstLine="480"/>
      </w:pPr>
      <w:r>
        <w:rPr>
          <w:rFonts w:hint="eastAsia"/>
        </w:rPr>
        <w:t>感谢我的室友宋越、高雅、王丹頔、苏明兰和张思洋，我们来自五湖四海，十分幸运与你们成为了亲密无间的室友，感谢你们在我科研困顿的时候，在我找工作迷茫的时候给予我最坚定温暖的安慰与支持，感谢你们的参与给我的研究生生涯留下了无数快乐的美好回忆，祝福你们未来可期，前程似锦。</w:t>
      </w:r>
    </w:p>
    <w:p w:rsidR="00C13536" w:rsidRDefault="007931B5" w:rsidP="00840584">
      <w:pPr>
        <w:ind w:firstLine="480"/>
      </w:pPr>
      <w:r>
        <w:rPr>
          <w:rFonts w:hint="eastAsia"/>
        </w:rPr>
        <w:t>最后，要感谢默默支持我关心我的家人，让我可以毫无顾忌的追求自己的梦</w:t>
      </w:r>
      <w:r>
        <w:rPr>
          <w:rFonts w:hint="eastAsia"/>
        </w:rPr>
        <w:lastRenderedPageBreak/>
        <w:t>想，祝福家人身体健康，万事如意。</w:t>
      </w:r>
      <w:bookmarkEnd w:id="712"/>
    </w:p>
    <w:p w:rsidR="00F25CEB" w:rsidRDefault="00F25CEB" w:rsidP="00F25CEB">
      <w:pPr>
        <w:pStyle w:val="1"/>
        <w:spacing w:after="652"/>
        <w:ind w:firstLine="640"/>
      </w:pPr>
      <w:bookmarkStart w:id="713" w:name="_Toc33123573"/>
      <w:r>
        <w:rPr>
          <w:rFonts w:hint="eastAsia"/>
        </w:rPr>
        <w:lastRenderedPageBreak/>
        <w:t>攻读学位期间发表的学术论文</w:t>
      </w:r>
      <w:bookmarkEnd w:id="713"/>
    </w:p>
    <w:p w:rsidR="00F25CEB" w:rsidRDefault="00F25CEB" w:rsidP="00F25CEB">
      <w:pPr>
        <w:ind w:firstLine="480"/>
      </w:pPr>
    </w:p>
    <w:p w:rsidR="00F25CEB" w:rsidRPr="00F25CEB" w:rsidRDefault="00F25CEB" w:rsidP="00F45862">
      <w:pPr>
        <w:ind w:firstLineChars="0" w:firstLine="0"/>
      </w:pPr>
      <w:r>
        <w:rPr>
          <w:rFonts w:hint="eastAsia"/>
        </w:rPr>
        <w:t>[</w:t>
      </w:r>
      <w:r>
        <w:t xml:space="preserve">1] </w:t>
      </w:r>
      <w:r w:rsidRPr="00F25CEB">
        <w:t>Chen, Xinyu &amp; Liu, Yu &amp; Wang, Yumei. A Novel Downlink Scheduler Based on Q-Learning for Video Traffic in LTE Networks. 115-119. 10.1109/ICNIDC.2018.8525617.</w:t>
      </w:r>
    </w:p>
    <w:sectPr w:rsidR="00F25CEB" w:rsidRPr="00F25CEB" w:rsidSect="002F1727">
      <w:headerReference w:type="even" r:id="rId75"/>
      <w:headerReference w:type="default" r:id="rId76"/>
      <w:footerReference w:type="even" r:id="rId77"/>
      <w:footerReference w:type="default" r:id="rId78"/>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0C44" w:rsidRDefault="008A0C44" w:rsidP="00360FD3">
      <w:pPr>
        <w:spacing w:line="240" w:lineRule="auto"/>
        <w:ind w:firstLine="480"/>
      </w:pPr>
      <w:r>
        <w:separator/>
      </w:r>
    </w:p>
    <w:p w:rsidR="008A0C44" w:rsidRDefault="008A0C44">
      <w:pPr>
        <w:ind w:firstLine="480"/>
      </w:pPr>
    </w:p>
  </w:endnote>
  <w:endnote w:type="continuationSeparator" w:id="0">
    <w:p w:rsidR="008A0C44" w:rsidRDefault="008A0C44" w:rsidP="00360FD3">
      <w:pPr>
        <w:spacing w:line="240" w:lineRule="auto"/>
        <w:ind w:firstLine="480"/>
      </w:pPr>
      <w:r>
        <w:continuationSeparator/>
      </w:r>
    </w:p>
    <w:p w:rsidR="008A0C44" w:rsidRDefault="008A0C44">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Default="00692F83">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Pr="00B75A27" w:rsidRDefault="00692F83" w:rsidP="00B75A27">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Default="00692F83">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Default="00692F83" w:rsidP="00840584">
    <w:pPr>
      <w:pStyle w:val="a7"/>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563568947"/>
      <w:docPartObj>
        <w:docPartGallery w:val="Page Numbers (Bottom of Page)"/>
        <w:docPartUnique/>
      </w:docPartObj>
    </w:sdtPr>
    <w:sdtContent>
      <w:p w:rsidR="00692F83" w:rsidRPr="009C2B48" w:rsidRDefault="00692F83" w:rsidP="00FE2EBE">
        <w:pPr>
          <w:pStyle w:val="12"/>
        </w:pPr>
        <w:r>
          <w:rPr>
            <w:rStyle w:val="ae"/>
          </w:rPr>
          <w:fldChar w:fldCharType="begin"/>
        </w:r>
        <w:r>
          <w:rPr>
            <w:rStyle w:val="ae"/>
          </w:rPr>
          <w:instrText xml:space="preserve"> PAGE </w:instrText>
        </w:r>
        <w:r>
          <w:rPr>
            <w:rStyle w:val="ae"/>
          </w:rPr>
          <w:fldChar w:fldCharType="separate"/>
        </w:r>
        <w:r>
          <w:rPr>
            <w:rStyle w:val="ae"/>
            <w:noProof/>
          </w:rPr>
          <w:t>2</w:t>
        </w:r>
        <w:r>
          <w:rPr>
            <w:rStyle w:val="ae"/>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1038659632"/>
      <w:docPartObj>
        <w:docPartGallery w:val="Page Numbers (Bottom of Page)"/>
        <w:docPartUnique/>
      </w:docPartObj>
    </w:sdtPr>
    <w:sdtContent>
      <w:p w:rsidR="00692F83" w:rsidRDefault="00692F83" w:rsidP="00FE2EBE">
        <w:pPr>
          <w:pStyle w:val="12"/>
        </w:pPr>
        <w:r>
          <w:rPr>
            <w:rStyle w:val="ae"/>
          </w:rPr>
          <w:fldChar w:fldCharType="begin"/>
        </w:r>
        <w:r>
          <w:rPr>
            <w:rStyle w:val="ae"/>
          </w:rPr>
          <w:instrText xml:space="preserve"> PAGE </w:instrText>
        </w:r>
        <w:r>
          <w:rPr>
            <w:rStyle w:val="ae"/>
          </w:rPr>
          <w:fldChar w:fldCharType="separate"/>
        </w:r>
        <w:r>
          <w:rPr>
            <w:rStyle w:val="ae"/>
            <w:noProof/>
          </w:rPr>
          <w:t>57</w:t>
        </w:r>
        <w:r>
          <w:rPr>
            <w:rStyle w:val="ae"/>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0C44" w:rsidRDefault="008A0C44" w:rsidP="00360FD3">
      <w:pPr>
        <w:spacing w:line="240" w:lineRule="auto"/>
        <w:ind w:firstLine="480"/>
      </w:pPr>
      <w:r>
        <w:separator/>
      </w:r>
    </w:p>
    <w:p w:rsidR="008A0C44" w:rsidRDefault="008A0C44">
      <w:pPr>
        <w:ind w:firstLine="480"/>
      </w:pPr>
    </w:p>
  </w:footnote>
  <w:footnote w:type="continuationSeparator" w:id="0">
    <w:p w:rsidR="008A0C44" w:rsidRDefault="008A0C44" w:rsidP="00360FD3">
      <w:pPr>
        <w:spacing w:line="240" w:lineRule="auto"/>
        <w:ind w:firstLine="480"/>
      </w:pPr>
      <w:r>
        <w:continuationSeparator/>
      </w:r>
    </w:p>
    <w:p w:rsidR="008A0C44" w:rsidRDefault="008A0C44">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Pr="00B75A27" w:rsidRDefault="00692F83"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Default="00692F83"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Default="00692F83">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Pr="00B75A27" w:rsidRDefault="00692F83" w:rsidP="009C2B48">
    <w:pPr>
      <w:pStyle w:val="11"/>
    </w:pPr>
    <w:r w:rsidRPr="00A47F50">
      <w:t>北京</w:t>
    </w:r>
    <w:r w:rsidRPr="00A47F50">
      <w:rPr>
        <w:rFonts w:hint="eastAsia"/>
      </w:rPr>
      <w:t>邮电</w:t>
    </w:r>
    <w:r w:rsidRPr="00A47F50">
      <w:t>大学</w:t>
    </w:r>
    <w:r w:rsidRPr="00A47F50">
      <w:rPr>
        <w:rFonts w:hint="eastAsia"/>
      </w:rPr>
      <w:t>工</w:t>
    </w:r>
    <w:r w:rsidRPr="00A47F50">
      <w:t>学</w:t>
    </w:r>
    <w:r w:rsidRPr="00A47F50">
      <w:rPr>
        <w:rFonts w:hint="eastAsia"/>
      </w:rPr>
      <w:t>硕</w:t>
    </w:r>
    <w:r w:rsidRPr="00A47F50">
      <w:t>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2F83" w:rsidRDefault="00692F83" w:rsidP="00B13242">
    <w:pPr>
      <w:pStyle w:val="11"/>
    </w:pPr>
    <w:r>
      <w:fldChar w:fldCharType="begin"/>
    </w:r>
    <w:r>
      <w:instrText xml:space="preserve"> STYLEREF </w:instrText>
    </w:r>
    <w:r>
      <w:instrText>章标题</w:instrText>
    </w:r>
    <w:r>
      <w:instrText xml:space="preserve"> \* MERGEFORMAT </w:instrText>
    </w:r>
    <w:r>
      <w:fldChar w:fldCharType="separate"/>
    </w:r>
    <w:r w:rsidR="00F30221">
      <w:rPr>
        <w:rFonts w:hint="eastAsia"/>
        <w:noProof/>
      </w:rPr>
      <w:t>第三章</w:t>
    </w:r>
    <w:r w:rsidR="00F30221">
      <w:rPr>
        <w:rFonts w:hint="eastAsia"/>
        <w:noProof/>
      </w:rPr>
      <w:t xml:space="preserve"> </w:t>
    </w:r>
    <w:r w:rsidR="00F30221">
      <w:rPr>
        <w:rFonts w:hint="eastAsia"/>
        <w:noProof/>
      </w:rPr>
      <w:t>基于</w:t>
    </w:r>
    <w:r w:rsidR="00F30221">
      <w:rPr>
        <w:rFonts w:hint="eastAsia"/>
        <w:noProof/>
      </w:rPr>
      <w:t>Q-Learning</w:t>
    </w:r>
    <w:r w:rsidR="00F30221">
      <w:rPr>
        <w:rFonts w:hint="eastAsia"/>
        <w:noProof/>
      </w:rPr>
      <w:t>的</w:t>
    </w:r>
    <w:r w:rsidR="00F30221">
      <w:rPr>
        <w:rFonts w:hint="eastAsia"/>
        <w:noProof/>
      </w:rPr>
      <w:t>LTE</w:t>
    </w:r>
    <w:r w:rsidR="00F30221">
      <w:rPr>
        <w:rFonts w:hint="eastAsia"/>
        <w:noProof/>
      </w:rPr>
      <w:t>资源调度算法</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1"/>
  </w:num>
  <w:num w:numId="4">
    <w:abstractNumId w:val="0"/>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18771030236@163.com">
    <w15:presenceInfo w15:providerId="Windows Live" w15:userId="91e4281282fc76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trackRevision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7083"/>
    <w:rsid w:val="00012681"/>
    <w:rsid w:val="00016594"/>
    <w:rsid w:val="0002717C"/>
    <w:rsid w:val="00034F0A"/>
    <w:rsid w:val="000362B7"/>
    <w:rsid w:val="0003729E"/>
    <w:rsid w:val="0003740C"/>
    <w:rsid w:val="000458ED"/>
    <w:rsid w:val="00051E01"/>
    <w:rsid w:val="00052EE4"/>
    <w:rsid w:val="00065AA3"/>
    <w:rsid w:val="000871C8"/>
    <w:rsid w:val="000A165B"/>
    <w:rsid w:val="000A672B"/>
    <w:rsid w:val="000C1CB7"/>
    <w:rsid w:val="000C3871"/>
    <w:rsid w:val="000D153C"/>
    <w:rsid w:val="000D1CB2"/>
    <w:rsid w:val="000E0608"/>
    <w:rsid w:val="000E1A6B"/>
    <w:rsid w:val="000E3222"/>
    <w:rsid w:val="000F04F0"/>
    <w:rsid w:val="0010297B"/>
    <w:rsid w:val="0011737F"/>
    <w:rsid w:val="00124808"/>
    <w:rsid w:val="00124D8D"/>
    <w:rsid w:val="00143859"/>
    <w:rsid w:val="0014586A"/>
    <w:rsid w:val="00154F4A"/>
    <w:rsid w:val="00155F99"/>
    <w:rsid w:val="00157509"/>
    <w:rsid w:val="00161658"/>
    <w:rsid w:val="0016537E"/>
    <w:rsid w:val="00183F75"/>
    <w:rsid w:val="001946FA"/>
    <w:rsid w:val="001A1EF0"/>
    <w:rsid w:val="001A3ABE"/>
    <w:rsid w:val="001C0937"/>
    <w:rsid w:val="001C7BF2"/>
    <w:rsid w:val="001D365D"/>
    <w:rsid w:val="001D3AD9"/>
    <w:rsid w:val="001E20F2"/>
    <w:rsid w:val="001F16ED"/>
    <w:rsid w:val="001F2820"/>
    <w:rsid w:val="001F285D"/>
    <w:rsid w:val="0020507B"/>
    <w:rsid w:val="002139CC"/>
    <w:rsid w:val="00230E89"/>
    <w:rsid w:val="00234B2B"/>
    <w:rsid w:val="0024099F"/>
    <w:rsid w:val="002420D0"/>
    <w:rsid w:val="002458BA"/>
    <w:rsid w:val="00261624"/>
    <w:rsid w:val="00263B74"/>
    <w:rsid w:val="002765E9"/>
    <w:rsid w:val="00277B82"/>
    <w:rsid w:val="00290BF8"/>
    <w:rsid w:val="002924B4"/>
    <w:rsid w:val="00292EC4"/>
    <w:rsid w:val="002942EB"/>
    <w:rsid w:val="002A15DD"/>
    <w:rsid w:val="002A69E6"/>
    <w:rsid w:val="002B38A6"/>
    <w:rsid w:val="002B4BA5"/>
    <w:rsid w:val="002B4D8F"/>
    <w:rsid w:val="002B52C2"/>
    <w:rsid w:val="002B532F"/>
    <w:rsid w:val="002C5958"/>
    <w:rsid w:val="002D6812"/>
    <w:rsid w:val="002E6F39"/>
    <w:rsid w:val="002F1727"/>
    <w:rsid w:val="002F5ECB"/>
    <w:rsid w:val="003001B7"/>
    <w:rsid w:val="00322F8B"/>
    <w:rsid w:val="00344C58"/>
    <w:rsid w:val="00360FD3"/>
    <w:rsid w:val="00371826"/>
    <w:rsid w:val="00372817"/>
    <w:rsid w:val="00372D87"/>
    <w:rsid w:val="0038457A"/>
    <w:rsid w:val="003A0F42"/>
    <w:rsid w:val="003B377E"/>
    <w:rsid w:val="003B4756"/>
    <w:rsid w:val="003B488E"/>
    <w:rsid w:val="003C349D"/>
    <w:rsid w:val="003D2778"/>
    <w:rsid w:val="003F0B03"/>
    <w:rsid w:val="00402DE6"/>
    <w:rsid w:val="004072A2"/>
    <w:rsid w:val="004113A0"/>
    <w:rsid w:val="004140B7"/>
    <w:rsid w:val="004264CF"/>
    <w:rsid w:val="0042755B"/>
    <w:rsid w:val="0042778C"/>
    <w:rsid w:val="004562DF"/>
    <w:rsid w:val="00462D26"/>
    <w:rsid w:val="00483A0D"/>
    <w:rsid w:val="004920C5"/>
    <w:rsid w:val="00493FB7"/>
    <w:rsid w:val="004A44A7"/>
    <w:rsid w:val="004B7703"/>
    <w:rsid w:val="004C374C"/>
    <w:rsid w:val="004E1F50"/>
    <w:rsid w:val="004E6408"/>
    <w:rsid w:val="004F4127"/>
    <w:rsid w:val="004F4A0E"/>
    <w:rsid w:val="004F6DDD"/>
    <w:rsid w:val="004F78C2"/>
    <w:rsid w:val="00500D25"/>
    <w:rsid w:val="00501951"/>
    <w:rsid w:val="005034B4"/>
    <w:rsid w:val="005126F6"/>
    <w:rsid w:val="00520C89"/>
    <w:rsid w:val="005268F4"/>
    <w:rsid w:val="0053096D"/>
    <w:rsid w:val="00531647"/>
    <w:rsid w:val="005362D8"/>
    <w:rsid w:val="0054106A"/>
    <w:rsid w:val="00553217"/>
    <w:rsid w:val="0055635D"/>
    <w:rsid w:val="00561237"/>
    <w:rsid w:val="00570052"/>
    <w:rsid w:val="00572E46"/>
    <w:rsid w:val="00581926"/>
    <w:rsid w:val="005A38EE"/>
    <w:rsid w:val="005A4FA3"/>
    <w:rsid w:val="005B3220"/>
    <w:rsid w:val="005C4AC7"/>
    <w:rsid w:val="005C729B"/>
    <w:rsid w:val="005C77DE"/>
    <w:rsid w:val="005E16C8"/>
    <w:rsid w:val="00606977"/>
    <w:rsid w:val="00611B58"/>
    <w:rsid w:val="00633C71"/>
    <w:rsid w:val="00634889"/>
    <w:rsid w:val="00635BE6"/>
    <w:rsid w:val="00635E81"/>
    <w:rsid w:val="00662845"/>
    <w:rsid w:val="00666EF6"/>
    <w:rsid w:val="00680604"/>
    <w:rsid w:val="0069067E"/>
    <w:rsid w:val="00690952"/>
    <w:rsid w:val="0069144A"/>
    <w:rsid w:val="00692F83"/>
    <w:rsid w:val="00695BD7"/>
    <w:rsid w:val="006A2B5E"/>
    <w:rsid w:val="006A3D0D"/>
    <w:rsid w:val="006C448E"/>
    <w:rsid w:val="006E00F4"/>
    <w:rsid w:val="00707EB6"/>
    <w:rsid w:val="00710555"/>
    <w:rsid w:val="00715A7B"/>
    <w:rsid w:val="007241F0"/>
    <w:rsid w:val="0072591A"/>
    <w:rsid w:val="00734B4C"/>
    <w:rsid w:val="00741723"/>
    <w:rsid w:val="0076214A"/>
    <w:rsid w:val="00790EDA"/>
    <w:rsid w:val="007931B5"/>
    <w:rsid w:val="00795F4F"/>
    <w:rsid w:val="007B40F2"/>
    <w:rsid w:val="007C15B3"/>
    <w:rsid w:val="007D4976"/>
    <w:rsid w:val="007D57A5"/>
    <w:rsid w:val="007D6F0A"/>
    <w:rsid w:val="007E03BB"/>
    <w:rsid w:val="007E4311"/>
    <w:rsid w:val="007E491B"/>
    <w:rsid w:val="00800B3A"/>
    <w:rsid w:val="008013C3"/>
    <w:rsid w:val="00811CE5"/>
    <w:rsid w:val="0081298B"/>
    <w:rsid w:val="0081686A"/>
    <w:rsid w:val="00835A96"/>
    <w:rsid w:val="00836400"/>
    <w:rsid w:val="00840584"/>
    <w:rsid w:val="00843614"/>
    <w:rsid w:val="00851772"/>
    <w:rsid w:val="00883B98"/>
    <w:rsid w:val="00884948"/>
    <w:rsid w:val="00891D0B"/>
    <w:rsid w:val="008A0C44"/>
    <w:rsid w:val="008A79FD"/>
    <w:rsid w:val="008B6457"/>
    <w:rsid w:val="008C4BF0"/>
    <w:rsid w:val="008D7DA8"/>
    <w:rsid w:val="008E1157"/>
    <w:rsid w:val="008E1DCA"/>
    <w:rsid w:val="008F7F26"/>
    <w:rsid w:val="0091613C"/>
    <w:rsid w:val="00917089"/>
    <w:rsid w:val="00932CCA"/>
    <w:rsid w:val="00945BA9"/>
    <w:rsid w:val="009511E9"/>
    <w:rsid w:val="009564AE"/>
    <w:rsid w:val="009605B1"/>
    <w:rsid w:val="00962CEB"/>
    <w:rsid w:val="00970B02"/>
    <w:rsid w:val="009C2B48"/>
    <w:rsid w:val="009C30D8"/>
    <w:rsid w:val="00A03DF5"/>
    <w:rsid w:val="00A05D33"/>
    <w:rsid w:val="00A06FAE"/>
    <w:rsid w:val="00A07BD1"/>
    <w:rsid w:val="00A14F9B"/>
    <w:rsid w:val="00A16604"/>
    <w:rsid w:val="00A17CD5"/>
    <w:rsid w:val="00A26B91"/>
    <w:rsid w:val="00A4199B"/>
    <w:rsid w:val="00A476A8"/>
    <w:rsid w:val="00A56FE5"/>
    <w:rsid w:val="00A605BB"/>
    <w:rsid w:val="00A662FD"/>
    <w:rsid w:val="00A67FB7"/>
    <w:rsid w:val="00A70931"/>
    <w:rsid w:val="00A75B75"/>
    <w:rsid w:val="00A9683F"/>
    <w:rsid w:val="00AA10BA"/>
    <w:rsid w:val="00AA64FE"/>
    <w:rsid w:val="00AB310A"/>
    <w:rsid w:val="00AB338B"/>
    <w:rsid w:val="00AD3E76"/>
    <w:rsid w:val="00AE3316"/>
    <w:rsid w:val="00AE4934"/>
    <w:rsid w:val="00AF725C"/>
    <w:rsid w:val="00B13242"/>
    <w:rsid w:val="00B2454C"/>
    <w:rsid w:val="00B3124B"/>
    <w:rsid w:val="00B33AE9"/>
    <w:rsid w:val="00B5151F"/>
    <w:rsid w:val="00B62069"/>
    <w:rsid w:val="00B74A5F"/>
    <w:rsid w:val="00B75A27"/>
    <w:rsid w:val="00B7651B"/>
    <w:rsid w:val="00B85642"/>
    <w:rsid w:val="00B9510C"/>
    <w:rsid w:val="00B95B8E"/>
    <w:rsid w:val="00BA2D6D"/>
    <w:rsid w:val="00BA7950"/>
    <w:rsid w:val="00BD3E11"/>
    <w:rsid w:val="00BE4C05"/>
    <w:rsid w:val="00BE50F2"/>
    <w:rsid w:val="00C01635"/>
    <w:rsid w:val="00C050CD"/>
    <w:rsid w:val="00C07A87"/>
    <w:rsid w:val="00C13536"/>
    <w:rsid w:val="00C27C20"/>
    <w:rsid w:val="00C50197"/>
    <w:rsid w:val="00C72837"/>
    <w:rsid w:val="00C84D12"/>
    <w:rsid w:val="00C85C8B"/>
    <w:rsid w:val="00CA6228"/>
    <w:rsid w:val="00CB30FA"/>
    <w:rsid w:val="00CD575F"/>
    <w:rsid w:val="00CF2B6F"/>
    <w:rsid w:val="00D00B14"/>
    <w:rsid w:val="00D03417"/>
    <w:rsid w:val="00D10501"/>
    <w:rsid w:val="00D131FF"/>
    <w:rsid w:val="00D133DD"/>
    <w:rsid w:val="00D27912"/>
    <w:rsid w:val="00D30C9B"/>
    <w:rsid w:val="00D44FCA"/>
    <w:rsid w:val="00D50C95"/>
    <w:rsid w:val="00D72D86"/>
    <w:rsid w:val="00D740B8"/>
    <w:rsid w:val="00D86B7A"/>
    <w:rsid w:val="00D9250C"/>
    <w:rsid w:val="00D9441F"/>
    <w:rsid w:val="00DA34A9"/>
    <w:rsid w:val="00DA3A17"/>
    <w:rsid w:val="00DD20B9"/>
    <w:rsid w:val="00DE2B34"/>
    <w:rsid w:val="00DF0DA0"/>
    <w:rsid w:val="00DF108A"/>
    <w:rsid w:val="00DF1BA9"/>
    <w:rsid w:val="00DF5557"/>
    <w:rsid w:val="00DF6089"/>
    <w:rsid w:val="00E00E49"/>
    <w:rsid w:val="00E263A9"/>
    <w:rsid w:val="00E368D2"/>
    <w:rsid w:val="00E37EC3"/>
    <w:rsid w:val="00E42A74"/>
    <w:rsid w:val="00E432DD"/>
    <w:rsid w:val="00E51687"/>
    <w:rsid w:val="00E57B3F"/>
    <w:rsid w:val="00E609CC"/>
    <w:rsid w:val="00E64A00"/>
    <w:rsid w:val="00E80F55"/>
    <w:rsid w:val="00EA5823"/>
    <w:rsid w:val="00EC3CDC"/>
    <w:rsid w:val="00ED197D"/>
    <w:rsid w:val="00EE035F"/>
    <w:rsid w:val="00EE21FA"/>
    <w:rsid w:val="00EF0FF5"/>
    <w:rsid w:val="00EF2E0D"/>
    <w:rsid w:val="00EF39DA"/>
    <w:rsid w:val="00F04186"/>
    <w:rsid w:val="00F12CBF"/>
    <w:rsid w:val="00F15DC3"/>
    <w:rsid w:val="00F25AF4"/>
    <w:rsid w:val="00F25CEB"/>
    <w:rsid w:val="00F30221"/>
    <w:rsid w:val="00F32794"/>
    <w:rsid w:val="00F4182B"/>
    <w:rsid w:val="00F42913"/>
    <w:rsid w:val="00F45862"/>
    <w:rsid w:val="00F47FFA"/>
    <w:rsid w:val="00F5227A"/>
    <w:rsid w:val="00F560EC"/>
    <w:rsid w:val="00F71650"/>
    <w:rsid w:val="00F77767"/>
    <w:rsid w:val="00F910E2"/>
    <w:rsid w:val="00F926E4"/>
    <w:rsid w:val="00F962B6"/>
    <w:rsid w:val="00FA5804"/>
    <w:rsid w:val="00FB1875"/>
    <w:rsid w:val="00FB3798"/>
    <w:rsid w:val="00FB5347"/>
    <w:rsid w:val="00FB7FE4"/>
    <w:rsid w:val="00FC2532"/>
    <w:rsid w:val="00FC525A"/>
    <w:rsid w:val="00FC5A25"/>
    <w:rsid w:val="00FC5DD8"/>
    <w:rsid w:val="00FD1207"/>
    <w:rsid w:val="00FD1B86"/>
    <w:rsid w:val="00FD352F"/>
    <w:rsid w:val="00FD6BAF"/>
    <w:rsid w:val="00FE2EBE"/>
    <w:rsid w:val="00FF3D21"/>
    <w:rsid w:val="00FF7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CB981B"/>
  <w15:chartTrackingRefBased/>
  <w15:docId w15:val="{3E7B91B4-C716-4B5C-857E-EDCB79F96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
    <w:next w:val="a"/>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
    <w:next w:val="a"/>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
    <w:next w:val="a"/>
    <w:link w:val="30"/>
    <w:uiPriority w:val="9"/>
    <w:unhideWhenUsed/>
    <w:rsid w:val="002F5ECB"/>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
    <w:next w:val="a"/>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章标题 字符"/>
    <w:basedOn w:val="a0"/>
    <w:link w:val="1"/>
    <w:uiPriority w:val="9"/>
    <w:rsid w:val="00C13536"/>
    <w:rPr>
      <w:rFonts w:ascii="Times New Roman" w:eastAsia="黑体" w:hAnsi="Times New Roman" w:cs="Times New Roman"/>
      <w:bCs/>
      <w:kern w:val="44"/>
      <w:sz w:val="32"/>
      <w:szCs w:val="44"/>
    </w:rPr>
  </w:style>
  <w:style w:type="paragraph" w:styleId="a3">
    <w:name w:val="Title"/>
    <w:aliases w:val="一级标题"/>
    <w:basedOn w:val="a"/>
    <w:next w:val="a"/>
    <w:link w:val="a4"/>
    <w:uiPriority w:val="10"/>
    <w:qFormat/>
    <w:rsid w:val="002F5ECB"/>
    <w:pPr>
      <w:spacing w:beforeLines="50" w:before="50" w:afterLines="50" w:after="50"/>
      <w:ind w:firstLineChars="0" w:firstLine="0"/>
      <w:jc w:val="left"/>
      <w:outlineLvl w:val="1"/>
    </w:pPr>
    <w:rPr>
      <w:rFonts w:eastAsia="黑体" w:cstheme="majorBidi"/>
      <w:bCs/>
      <w:sz w:val="28"/>
      <w:szCs w:val="32"/>
    </w:rPr>
  </w:style>
  <w:style w:type="character" w:customStyle="1" w:styleId="a4">
    <w:name w:val="标题 字符"/>
    <w:aliases w:val="一级标题 字符"/>
    <w:basedOn w:val="a0"/>
    <w:link w:val="a3"/>
    <w:uiPriority w:val="10"/>
    <w:rsid w:val="002F5ECB"/>
    <w:rPr>
      <w:rFonts w:ascii="Times New Roman" w:eastAsia="黑体" w:hAnsi="Times New Roman" w:cstheme="majorBidi"/>
      <w:bCs/>
      <w:sz w:val="28"/>
      <w:szCs w:val="32"/>
    </w:rPr>
  </w:style>
  <w:style w:type="paragraph" w:styleId="a5">
    <w:name w:val="header"/>
    <w:basedOn w:val="a"/>
    <w:link w:val="a6"/>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917089"/>
    <w:rPr>
      <w:rFonts w:ascii="Times New Roman" w:eastAsia="宋体" w:hAnsi="Times New Roman" w:cs="Times New Roman"/>
      <w:sz w:val="18"/>
      <w:szCs w:val="18"/>
    </w:rPr>
  </w:style>
  <w:style w:type="paragraph" w:styleId="a7">
    <w:name w:val="footer"/>
    <w:basedOn w:val="a"/>
    <w:link w:val="a8"/>
    <w:uiPriority w:val="99"/>
    <w:unhideWhenUsed/>
    <w:rsid w:val="00360FD3"/>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360FD3"/>
    <w:rPr>
      <w:rFonts w:ascii="Times New Roman" w:eastAsia="宋体" w:hAnsi="Times New Roman" w:cs="Times New Roman"/>
      <w:sz w:val="18"/>
      <w:szCs w:val="18"/>
    </w:rPr>
  </w:style>
  <w:style w:type="paragraph" w:styleId="TOC">
    <w:name w:val="TOC Heading"/>
    <w:basedOn w:val="1"/>
    <w:next w:val="a"/>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F25CEB"/>
    <w:pPr>
      <w:ind w:firstLineChars="0" w:firstLine="0"/>
      <w:jc w:val="left"/>
    </w:pPr>
    <w:rPr>
      <w:bCs/>
      <w:szCs w:val="20"/>
    </w:rPr>
  </w:style>
  <w:style w:type="character" w:styleId="a9">
    <w:name w:val="Hyperlink"/>
    <w:basedOn w:val="a0"/>
    <w:uiPriority w:val="99"/>
    <w:unhideWhenUsed/>
    <w:rsid w:val="00C27C20"/>
    <w:rPr>
      <w:color w:val="0563C1" w:themeColor="hyperlink"/>
      <w:u w:val="single"/>
    </w:rPr>
  </w:style>
  <w:style w:type="paragraph" w:styleId="aa">
    <w:name w:val="Subtitle"/>
    <w:aliases w:val="二级标题"/>
    <w:basedOn w:val="a"/>
    <w:next w:val="a"/>
    <w:link w:val="ab"/>
    <w:uiPriority w:val="11"/>
    <w:qFormat/>
    <w:rsid w:val="002F5ECB"/>
    <w:pPr>
      <w:spacing w:beforeLines="50" w:before="50" w:afterLines="50" w:after="50"/>
      <w:ind w:firstLineChars="0" w:firstLine="0"/>
      <w:jc w:val="left"/>
      <w:outlineLvl w:val="2"/>
    </w:pPr>
    <w:rPr>
      <w:rFonts w:eastAsia="黑体" w:cstheme="minorBidi"/>
      <w:bCs/>
      <w:kern w:val="28"/>
      <w:szCs w:val="32"/>
    </w:rPr>
  </w:style>
  <w:style w:type="character" w:customStyle="1" w:styleId="ab">
    <w:name w:val="副标题 字符"/>
    <w:aliases w:val="二级标题 字符"/>
    <w:basedOn w:val="a0"/>
    <w:link w:val="aa"/>
    <w:uiPriority w:val="11"/>
    <w:rsid w:val="002F5ECB"/>
    <w:rPr>
      <w:rFonts w:ascii="Times New Roman" w:eastAsia="黑体" w:hAnsi="Times New Roman"/>
      <w:bCs/>
      <w:kern w:val="28"/>
      <w:sz w:val="24"/>
      <w:szCs w:val="32"/>
    </w:rPr>
  </w:style>
  <w:style w:type="character" w:customStyle="1" w:styleId="30">
    <w:name w:val="标题 3 字符"/>
    <w:aliases w:val="图标题 字符"/>
    <w:basedOn w:val="a0"/>
    <w:link w:val="3"/>
    <w:uiPriority w:val="9"/>
    <w:rsid w:val="002F5ECB"/>
    <w:rPr>
      <w:rFonts w:ascii="Times New Roman" w:eastAsia="楷体" w:hAnsi="Times New Roman" w:cs="Times New Roman"/>
      <w:bCs/>
      <w:szCs w:val="32"/>
    </w:rPr>
  </w:style>
  <w:style w:type="paragraph" w:styleId="ac">
    <w:name w:val="No Spacing"/>
    <w:uiPriority w:val="1"/>
    <w:rsid w:val="00917089"/>
    <w:rPr>
      <w:kern w:val="0"/>
      <w:sz w:val="22"/>
    </w:rPr>
  </w:style>
  <w:style w:type="paragraph" w:customStyle="1" w:styleId="11">
    <w:name w:val="页眉1"/>
    <w:basedOn w:val="a5"/>
    <w:qFormat/>
    <w:rsid w:val="002F1727"/>
    <w:pPr>
      <w:ind w:firstLine="360"/>
    </w:pPr>
  </w:style>
  <w:style w:type="character" w:customStyle="1" w:styleId="20">
    <w:name w:val="标题 2 字符"/>
    <w:aliases w:val="三级标题 字符"/>
    <w:basedOn w:val="a0"/>
    <w:link w:val="2"/>
    <w:uiPriority w:val="9"/>
    <w:rsid w:val="00520C89"/>
    <w:rPr>
      <w:rFonts w:ascii="Times New Roman" w:eastAsia="黑体" w:hAnsi="Times New Roman" w:cstheme="majorBidi"/>
      <w:bCs/>
      <w:sz w:val="24"/>
      <w:szCs w:val="32"/>
    </w:rPr>
  </w:style>
  <w:style w:type="character" w:customStyle="1" w:styleId="40">
    <w:name w:val="标题 4 字符"/>
    <w:basedOn w:val="a0"/>
    <w:link w:val="4"/>
    <w:uiPriority w:val="9"/>
    <w:rsid w:val="00520C89"/>
    <w:rPr>
      <w:rFonts w:asciiTheme="majorHAnsi" w:eastAsiaTheme="majorEastAsia" w:hAnsiTheme="majorHAnsi" w:cstheme="majorBidi"/>
      <w:b/>
      <w:bCs/>
      <w:sz w:val="28"/>
      <w:szCs w:val="28"/>
    </w:rPr>
  </w:style>
  <w:style w:type="paragraph" w:styleId="ad">
    <w:name w:val="List Paragraph"/>
    <w:basedOn w:val="a"/>
    <w:uiPriority w:val="34"/>
    <w:qFormat/>
    <w:rsid w:val="00520C89"/>
    <w:pPr>
      <w:ind w:firstLine="420"/>
    </w:pPr>
  </w:style>
  <w:style w:type="character" w:styleId="ae">
    <w:name w:val="page number"/>
    <w:basedOn w:val="a0"/>
    <w:uiPriority w:val="99"/>
    <w:semiHidden/>
    <w:unhideWhenUsed/>
    <w:rsid w:val="00520C89"/>
  </w:style>
  <w:style w:type="table" w:styleId="af">
    <w:name w:val="Table Grid"/>
    <w:basedOn w:val="a1"/>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ody Text"/>
    <w:basedOn w:val="a"/>
    <w:link w:val="af1"/>
    <w:semiHidden/>
    <w:unhideWhenUsed/>
    <w:rsid w:val="00520C89"/>
    <w:rPr>
      <w:szCs w:val="20"/>
    </w:rPr>
  </w:style>
  <w:style w:type="character" w:customStyle="1" w:styleId="af1">
    <w:name w:val="正文文本 字符"/>
    <w:basedOn w:val="a0"/>
    <w:link w:val="af0"/>
    <w:semiHidden/>
    <w:rsid w:val="00520C89"/>
    <w:rPr>
      <w:rFonts w:ascii="Times New Roman" w:eastAsia="宋体" w:hAnsi="Times New Roman" w:cs="Times New Roman"/>
      <w:sz w:val="24"/>
      <w:szCs w:val="20"/>
    </w:rPr>
  </w:style>
  <w:style w:type="paragraph" w:styleId="TOC2">
    <w:name w:val="toc 2"/>
    <w:basedOn w:val="a"/>
    <w:next w:val="a"/>
    <w:autoRedefine/>
    <w:uiPriority w:val="39"/>
    <w:unhideWhenUsed/>
    <w:rsid w:val="00F25CEB"/>
    <w:pPr>
      <w:tabs>
        <w:tab w:val="right" w:leader="dot" w:pos="8296"/>
      </w:tabs>
      <w:ind w:leftChars="200" w:left="200" w:firstLineChars="0" w:firstLine="0"/>
      <w:jc w:val="left"/>
    </w:pPr>
    <w:rPr>
      <w:szCs w:val="20"/>
    </w:rPr>
  </w:style>
  <w:style w:type="paragraph" w:styleId="TOC3">
    <w:name w:val="toc 3"/>
    <w:basedOn w:val="a"/>
    <w:next w:val="a"/>
    <w:link w:val="TOC30"/>
    <w:autoRedefine/>
    <w:uiPriority w:val="39"/>
    <w:unhideWhenUsed/>
    <w:rsid w:val="00F25CEB"/>
    <w:pPr>
      <w:ind w:leftChars="400" w:left="400" w:firstLineChars="0" w:firstLine="0"/>
      <w:jc w:val="left"/>
    </w:pPr>
    <w:rPr>
      <w:iCs/>
      <w:szCs w:val="20"/>
    </w:rPr>
  </w:style>
  <w:style w:type="character" w:styleId="af2">
    <w:name w:val="Placeholder Text"/>
    <w:basedOn w:val="a0"/>
    <w:uiPriority w:val="99"/>
    <w:semiHidden/>
    <w:rsid w:val="00520C89"/>
    <w:rPr>
      <w:color w:val="808080"/>
    </w:rPr>
  </w:style>
  <w:style w:type="character" w:styleId="af3">
    <w:name w:val="Unresolved Mention"/>
    <w:basedOn w:val="a0"/>
    <w:uiPriority w:val="99"/>
    <w:semiHidden/>
    <w:unhideWhenUsed/>
    <w:rsid w:val="00520C89"/>
    <w:rPr>
      <w:color w:val="605E5C"/>
      <w:shd w:val="clear" w:color="auto" w:fill="E1DFDD"/>
    </w:rPr>
  </w:style>
  <w:style w:type="paragraph" w:styleId="af4">
    <w:name w:val="Balloon Text"/>
    <w:basedOn w:val="a"/>
    <w:link w:val="af5"/>
    <w:uiPriority w:val="99"/>
    <w:semiHidden/>
    <w:unhideWhenUsed/>
    <w:rsid w:val="00A476A8"/>
    <w:pPr>
      <w:spacing w:line="240" w:lineRule="auto"/>
    </w:pPr>
    <w:rPr>
      <w:sz w:val="18"/>
      <w:szCs w:val="18"/>
    </w:rPr>
  </w:style>
  <w:style w:type="character" w:customStyle="1" w:styleId="af5">
    <w:name w:val="批注框文本 字符"/>
    <w:basedOn w:val="a0"/>
    <w:link w:val="af4"/>
    <w:uiPriority w:val="99"/>
    <w:semiHidden/>
    <w:rsid w:val="00A476A8"/>
    <w:rPr>
      <w:rFonts w:ascii="Times New Roman" w:eastAsia="宋体" w:hAnsi="Times New Roman" w:cs="Times New Roman"/>
      <w:sz w:val="18"/>
      <w:szCs w:val="18"/>
    </w:rPr>
  </w:style>
  <w:style w:type="paragraph" w:customStyle="1" w:styleId="12">
    <w:name w:val="页脚1"/>
    <w:basedOn w:val="a7"/>
    <w:qFormat/>
    <w:rsid w:val="00FE2EBE"/>
    <w:pPr>
      <w:ind w:firstLineChars="0" w:firstLine="0"/>
      <w:jc w:val="center"/>
    </w:pPr>
    <w:rPr>
      <w:sz w:val="21"/>
      <w:szCs w:val="21"/>
    </w:rPr>
  </w:style>
  <w:style w:type="paragraph" w:styleId="TOC4">
    <w:name w:val="toc 4"/>
    <w:basedOn w:val="a"/>
    <w:next w:val="a"/>
    <w:autoRedefine/>
    <w:uiPriority w:val="39"/>
    <w:unhideWhenUsed/>
    <w:rsid w:val="00B13242"/>
    <w:pPr>
      <w:ind w:left="720"/>
      <w:jc w:val="left"/>
    </w:pPr>
    <w:rPr>
      <w:rFonts w:asciiTheme="minorHAnsi" w:eastAsiaTheme="minorHAnsi"/>
      <w:sz w:val="18"/>
      <w:szCs w:val="18"/>
    </w:rPr>
  </w:style>
  <w:style w:type="paragraph" w:styleId="TOC5">
    <w:name w:val="toc 5"/>
    <w:basedOn w:val="a"/>
    <w:next w:val="a"/>
    <w:autoRedefine/>
    <w:uiPriority w:val="39"/>
    <w:unhideWhenUsed/>
    <w:rsid w:val="00B13242"/>
    <w:pPr>
      <w:ind w:left="960"/>
      <w:jc w:val="left"/>
    </w:pPr>
    <w:rPr>
      <w:rFonts w:asciiTheme="minorHAnsi" w:eastAsiaTheme="minorHAnsi"/>
      <w:sz w:val="18"/>
      <w:szCs w:val="18"/>
    </w:rPr>
  </w:style>
  <w:style w:type="paragraph" w:styleId="TOC6">
    <w:name w:val="toc 6"/>
    <w:basedOn w:val="a"/>
    <w:next w:val="a"/>
    <w:autoRedefine/>
    <w:uiPriority w:val="39"/>
    <w:unhideWhenUsed/>
    <w:rsid w:val="00B13242"/>
    <w:pPr>
      <w:ind w:left="1200"/>
      <w:jc w:val="left"/>
    </w:pPr>
    <w:rPr>
      <w:rFonts w:asciiTheme="minorHAnsi" w:eastAsiaTheme="minorHAnsi"/>
      <w:sz w:val="18"/>
      <w:szCs w:val="18"/>
    </w:rPr>
  </w:style>
  <w:style w:type="paragraph" w:styleId="TOC7">
    <w:name w:val="toc 7"/>
    <w:basedOn w:val="a"/>
    <w:next w:val="a"/>
    <w:autoRedefine/>
    <w:uiPriority w:val="39"/>
    <w:unhideWhenUsed/>
    <w:rsid w:val="00B13242"/>
    <w:pPr>
      <w:ind w:left="1440"/>
      <w:jc w:val="left"/>
    </w:pPr>
    <w:rPr>
      <w:rFonts w:asciiTheme="minorHAnsi" w:eastAsiaTheme="minorHAnsi"/>
      <w:sz w:val="18"/>
      <w:szCs w:val="18"/>
    </w:rPr>
  </w:style>
  <w:style w:type="paragraph" w:styleId="TOC8">
    <w:name w:val="toc 8"/>
    <w:basedOn w:val="a"/>
    <w:next w:val="a"/>
    <w:autoRedefine/>
    <w:uiPriority w:val="39"/>
    <w:unhideWhenUsed/>
    <w:rsid w:val="00B13242"/>
    <w:pPr>
      <w:ind w:left="1680"/>
      <w:jc w:val="left"/>
    </w:pPr>
    <w:rPr>
      <w:rFonts w:asciiTheme="minorHAnsi" w:eastAsiaTheme="minorHAnsi"/>
      <w:sz w:val="18"/>
      <w:szCs w:val="18"/>
    </w:rPr>
  </w:style>
  <w:style w:type="paragraph" w:styleId="TOC9">
    <w:name w:val="toc 9"/>
    <w:basedOn w:val="a"/>
    <w:next w:val="a"/>
    <w:autoRedefine/>
    <w:uiPriority w:val="39"/>
    <w:unhideWhenUsed/>
    <w:rsid w:val="00B13242"/>
    <w:pPr>
      <w:ind w:left="1920"/>
      <w:jc w:val="left"/>
    </w:pPr>
    <w:rPr>
      <w:rFonts w:asciiTheme="minorHAnsi" w:eastAsiaTheme="minorHAnsi"/>
      <w:sz w:val="18"/>
      <w:szCs w:val="18"/>
    </w:rPr>
  </w:style>
  <w:style w:type="paragraph" w:customStyle="1" w:styleId="af6">
    <w:name w:val="图表标题"/>
    <w:basedOn w:val="4"/>
    <w:link w:val="af7"/>
    <w:qFormat/>
    <w:rsid w:val="00BA2D6D"/>
    <w:pPr>
      <w:tabs>
        <w:tab w:val="right" w:leader="dot" w:pos="8296"/>
      </w:tabs>
      <w:spacing w:before="80" w:after="80" w:line="319" w:lineRule="auto"/>
      <w:ind w:firstLineChars="0" w:firstLine="0"/>
      <w:jc w:val="center"/>
    </w:pPr>
    <w:rPr>
      <w:rFonts w:ascii="Times New Roman" w:eastAsia="楷体" w:hAnsi="Times New Roman"/>
      <w:b w:val="0"/>
      <w:noProof/>
      <w:sz w:val="21"/>
    </w:rPr>
  </w:style>
  <w:style w:type="character" w:customStyle="1" w:styleId="TOC30">
    <w:name w:val="TOC 3 字符"/>
    <w:basedOn w:val="a0"/>
    <w:link w:val="TOC3"/>
    <w:uiPriority w:val="39"/>
    <w:rsid w:val="00F25CEB"/>
    <w:rPr>
      <w:rFonts w:ascii="Times New Roman" w:eastAsia="宋体" w:hAnsi="Times New Roman" w:cs="Times New Roman"/>
      <w:iCs/>
      <w:sz w:val="24"/>
      <w:szCs w:val="20"/>
    </w:rPr>
  </w:style>
  <w:style w:type="character" w:customStyle="1" w:styleId="af7">
    <w:name w:val="图表标题 字符"/>
    <w:basedOn w:val="TOC30"/>
    <w:link w:val="af6"/>
    <w:rsid w:val="00BA2D6D"/>
    <w:rPr>
      <w:rFonts w:ascii="Times New Roman" w:eastAsia="楷体" w:hAnsi="Times New Roman" w:cstheme="majorBidi"/>
      <w:bCs/>
      <w:iCs w:val="0"/>
      <w:noProof/>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package" Target="embeddings/Microsoft_Visio___.vsdx"/><Relationship Id="rId26" Type="http://schemas.openxmlformats.org/officeDocument/2006/relationships/package" Target="embeddings/Microsoft_Visio___3.vsdx"/><Relationship Id="rId39" Type="http://schemas.openxmlformats.org/officeDocument/2006/relationships/image" Target="media/image17.png"/><Relationship Id="rId21" Type="http://schemas.openxmlformats.org/officeDocument/2006/relationships/image" Target="media/image5.emf"/><Relationship Id="rId34" Type="http://schemas.openxmlformats.org/officeDocument/2006/relationships/image" Target="media/image13.emf"/><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0.emf"/><Relationship Id="rId63" Type="http://schemas.openxmlformats.org/officeDocument/2006/relationships/image" Target="media/image34.emf"/><Relationship Id="rId68" Type="http://schemas.openxmlformats.org/officeDocument/2006/relationships/package" Target="embeddings/Microsoft_Visio___17.vsdx"/><Relationship Id="rId7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emf"/><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package" Target="embeddings/Microsoft_Visio___6.vsdx"/><Relationship Id="rId37" Type="http://schemas.openxmlformats.org/officeDocument/2006/relationships/image" Target="media/image15.png"/><Relationship Id="rId40" Type="http://schemas.openxmlformats.org/officeDocument/2006/relationships/image" Target="media/image18.emf"/><Relationship Id="rId45" Type="http://schemas.openxmlformats.org/officeDocument/2006/relationships/image" Target="media/image22.png"/><Relationship Id="rId53" Type="http://schemas.openxmlformats.org/officeDocument/2006/relationships/image" Target="media/image29.emf"/><Relationship Id="rId58" Type="http://schemas.openxmlformats.org/officeDocument/2006/relationships/package" Target="embeddings/Microsoft_Visio___12.vsdx"/><Relationship Id="rId66" Type="http://schemas.openxmlformats.org/officeDocument/2006/relationships/package" Target="embeddings/Microsoft_Visio___16.vsdx"/><Relationship Id="rId74" Type="http://schemas.openxmlformats.org/officeDocument/2006/relationships/hyperlink" Target="http://www.gov.cn/xinwen/2019-06/20/content_5401891.htm"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emf"/><Relationship Id="rId10" Type="http://schemas.openxmlformats.org/officeDocument/2006/relationships/header" Target="header1.xml"/><Relationship Id="rId19" Type="http://schemas.openxmlformats.org/officeDocument/2006/relationships/image" Target="media/image4.emf"/><Relationship Id="rId31" Type="http://schemas.openxmlformats.org/officeDocument/2006/relationships/image" Target="media/image11.emf"/><Relationship Id="rId44" Type="http://schemas.openxmlformats.org/officeDocument/2006/relationships/image" Target="media/image21.png"/><Relationship Id="rId52" Type="http://schemas.openxmlformats.org/officeDocument/2006/relationships/package" Target="embeddings/Microsoft_Visio___9.vsdx"/><Relationship Id="rId60" Type="http://schemas.openxmlformats.org/officeDocument/2006/relationships/package" Target="embeddings/Microsoft_Visio___13.vsdx"/><Relationship Id="rId65" Type="http://schemas.openxmlformats.org/officeDocument/2006/relationships/image" Target="media/image35.emf"/><Relationship Id="rId73" Type="http://schemas.openxmlformats.org/officeDocument/2006/relationships/image" Target="media/image41.png"/><Relationship Id="rId78" Type="http://schemas.openxmlformats.org/officeDocument/2006/relationships/footer" Target="footer6.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package" Target="embeddings/Microsoft_Visio___2.vsdx"/><Relationship Id="rId27" Type="http://schemas.openxmlformats.org/officeDocument/2006/relationships/image" Target="media/image9.emf"/><Relationship Id="rId30" Type="http://schemas.openxmlformats.org/officeDocument/2006/relationships/package" Target="embeddings/Microsoft_Visio___5.vsdx"/><Relationship Id="rId35" Type="http://schemas.openxmlformats.org/officeDocument/2006/relationships/package" Target="embeddings/Microsoft_Visio___7.vsdx"/><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package" Target="embeddings/Microsoft_Visio___11.vsdx"/><Relationship Id="rId64" Type="http://schemas.openxmlformats.org/officeDocument/2006/relationships/package" Target="embeddings/Microsoft_Visio___15.vsdx"/><Relationship Id="rId69" Type="http://schemas.openxmlformats.org/officeDocument/2006/relationships/image" Target="media/image37.png"/><Relationship Id="rId77"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28.emf"/><Relationship Id="rId72" Type="http://schemas.openxmlformats.org/officeDocument/2006/relationships/image" Target="media/image40.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8.emf"/><Relationship Id="rId33" Type="http://schemas.openxmlformats.org/officeDocument/2006/relationships/image" Target="media/image12.jp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2.emf"/><Relationship Id="rId67" Type="http://schemas.openxmlformats.org/officeDocument/2006/relationships/image" Target="media/image36.emf"/><Relationship Id="rId20" Type="http://schemas.openxmlformats.org/officeDocument/2006/relationships/package" Target="embeddings/Microsoft_Visio___1.vsdx"/><Relationship Id="rId41" Type="http://schemas.openxmlformats.org/officeDocument/2006/relationships/package" Target="embeddings/Microsoft_Visio___8.vsdx"/><Relationship Id="rId54" Type="http://schemas.openxmlformats.org/officeDocument/2006/relationships/package" Target="embeddings/Microsoft_Visio___10.vsdx"/><Relationship Id="rId62" Type="http://schemas.openxmlformats.org/officeDocument/2006/relationships/package" Target="embeddings/Microsoft_Visio___14.vsdx"/><Relationship Id="rId70" Type="http://schemas.openxmlformats.org/officeDocument/2006/relationships/image" Target="media/image38.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jpg"/><Relationship Id="rId28" Type="http://schemas.openxmlformats.org/officeDocument/2006/relationships/package" Target="embeddings/Microsoft_Visio___4.vsdx"/><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1CD78-1720-4DD7-9DE2-F4ABCFB32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4993</TotalTime>
  <Pages>69</Pages>
  <Words>8499</Words>
  <Characters>48448</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59</cp:revision>
  <dcterms:created xsi:type="dcterms:W3CDTF">2020-02-08T08:47:00Z</dcterms:created>
  <dcterms:modified xsi:type="dcterms:W3CDTF">2020-02-21T18:17:00Z</dcterms:modified>
</cp:coreProperties>
</file>